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904529" w14:textId="77777777" w:rsidR="00563B4E" w:rsidRDefault="004E2782">
      <w:pPr>
        <w:pStyle w:val="Heading1"/>
      </w:pPr>
      <w:bookmarkStart w:id="0" w:name="complex-forest-structure-interacts-with-"/>
      <w:bookmarkEnd w:id="0"/>
      <w:r>
        <w:t xml:space="preserve">Complex forest structure interacts with climatic water deficit to drive forest insect disturbance severity in a recent hot </w:t>
      </w:r>
      <w:commentRangeStart w:id="1"/>
      <w:r>
        <w:t>drought</w:t>
      </w:r>
      <w:commentRangeEnd w:id="1"/>
      <w:r w:rsidR="008B3092">
        <w:rPr>
          <w:rStyle w:val="CommentReference"/>
          <w:rFonts w:asciiTheme="minorHAnsi" w:eastAsiaTheme="minorHAnsi" w:hAnsiTheme="minorHAnsi" w:cstheme="minorBidi"/>
          <w:b w:val="0"/>
          <w:bCs w:val="0"/>
          <w:color w:val="auto"/>
        </w:rPr>
        <w:commentReference w:id="1"/>
      </w:r>
    </w:p>
    <w:p w14:paraId="30BA1EB8" w14:textId="77777777" w:rsidR="00563B4E" w:rsidRDefault="004E2782">
      <w:pPr>
        <w:pStyle w:val="FirstParagraph"/>
      </w:pPr>
      <w:r>
        <w:t>Michael J. Koontz</w:t>
      </w:r>
      <w:r>
        <w:rPr>
          <w:vertAlign w:val="superscript"/>
        </w:rPr>
        <w:t>1,2,*</w:t>
      </w:r>
      <w:r>
        <w:t>, Andrew M. Latimer</w:t>
      </w:r>
      <w:r>
        <w:rPr>
          <w:vertAlign w:val="superscript"/>
        </w:rPr>
        <w:t>1,2</w:t>
      </w:r>
      <w:r>
        <w:t>, Leif A. Mortenson</w:t>
      </w:r>
      <w:r>
        <w:rPr>
          <w:vertAlign w:val="superscript"/>
        </w:rPr>
        <w:t>3</w:t>
      </w:r>
      <w:r>
        <w:t>, Christopher J. Fettig</w:t>
      </w:r>
      <w:r>
        <w:rPr>
          <w:vertAlign w:val="superscript"/>
        </w:rPr>
        <w:t>3</w:t>
      </w:r>
      <w:r>
        <w:t>, Malcolm P. North</w:t>
      </w:r>
      <w:r>
        <w:rPr>
          <w:vertAlign w:val="superscript"/>
        </w:rPr>
        <w:t>1,2,4</w:t>
      </w:r>
    </w:p>
    <w:p w14:paraId="6F39571A" w14:textId="77777777" w:rsidR="00563B4E" w:rsidRDefault="004E2782">
      <w:pPr>
        <w:pStyle w:val="BodyText"/>
      </w:pPr>
      <w:r>
        <w:rPr>
          <w:vertAlign w:val="superscript"/>
        </w:rPr>
        <w:t>1</w:t>
      </w:r>
      <w:r>
        <w:t>Graduate Group in Ecology, University of California, Davis, CA, USA</w:t>
      </w:r>
      <w:r>
        <w:br/>
      </w:r>
      <w:r>
        <w:rPr>
          <w:vertAlign w:val="superscript"/>
        </w:rPr>
        <w:t>2</w:t>
      </w:r>
      <w:r>
        <w:t>Department of Plant Sciences, University of California, Davis, CA, USA</w:t>
      </w:r>
      <w:r>
        <w:br/>
      </w:r>
      <w:r>
        <w:rPr>
          <w:vertAlign w:val="superscript"/>
        </w:rPr>
        <w:t>3</w:t>
      </w:r>
      <w:r>
        <w:t>USDA Forest Service, Pacific Southwest Research Station, Placerville, CA, USA</w:t>
      </w:r>
      <w:r>
        <w:br/>
      </w:r>
      <w:r>
        <w:rPr>
          <w:vertAlign w:val="superscript"/>
        </w:rPr>
        <w:t>4</w:t>
      </w:r>
      <w:r>
        <w:t>USDA Forest Service, Pacific Southwest Research Station, Davis, CA, USA</w:t>
      </w:r>
    </w:p>
    <w:p w14:paraId="05CF6D9F" w14:textId="77777777" w:rsidR="00563B4E" w:rsidRDefault="004E2782">
      <w:pPr>
        <w:pStyle w:val="BodyText"/>
      </w:pPr>
      <w:r>
        <w:rPr>
          <w:vertAlign w:val="superscript"/>
        </w:rPr>
        <w:t>*</w:t>
      </w:r>
      <w:r>
        <w:t xml:space="preserve">Correspondence: </w:t>
      </w:r>
      <w:r>
        <w:rPr>
          <w:rStyle w:val="VerbatimChar"/>
        </w:rPr>
        <w:t>michael.koontz@colorado.edu</w:t>
      </w:r>
    </w:p>
    <w:p w14:paraId="01AD12E8" w14:textId="77777777" w:rsidR="00563B4E" w:rsidRDefault="004E2782">
      <w:pPr>
        <w:pStyle w:val="BodyText"/>
      </w:pPr>
      <w:r>
        <w:t>Date report generated: April 14, 2019</w:t>
      </w:r>
    </w:p>
    <w:p w14:paraId="67BAECDA" w14:textId="77777777" w:rsidR="00563B4E" w:rsidRDefault="004E2782">
      <w:pPr>
        <w:pStyle w:val="Heading2"/>
      </w:pPr>
      <w:bookmarkStart w:id="2" w:name="abstract"/>
      <w:bookmarkEnd w:id="2"/>
      <w:r>
        <w:t>Abstract</w:t>
      </w:r>
    </w:p>
    <w:p w14:paraId="091D453D" w14:textId="77777777" w:rsidR="00563B4E" w:rsidRDefault="004E2782">
      <w:pPr>
        <w:pStyle w:val="FirstParagraph"/>
      </w:pPr>
      <w:r>
        <w:t>The recent Californian hot drought of 2012 to 2015 created favorable conditions for unprecedented ponderosa pine mortality in the driest, densest portions of the Sierra Nevada mountain range, largely caused by the western pine beetle (</w:t>
      </w:r>
      <w:r>
        <w:rPr>
          <w:i/>
        </w:rPr>
        <w:t>Dendroctonus brevicomis</w:t>
      </w:r>
      <w:r>
        <w:t xml:space="preserve">). Climate conditions related to tree water stress as well as forest structure can </w:t>
      </w:r>
      <w:del w:id="3" w:author="Malcolm North" w:date="2019-04-20T15:25:00Z">
        <w:r w:rsidDel="004E2782">
          <w:delText xml:space="preserve">both </w:delText>
        </w:r>
      </w:del>
      <w:r>
        <w:t xml:space="preserve">influence the severity of forest insect disturbance, but it remains challenging to consider how these variables may interact to produce patterns of tree mortality. Previous studies have shown an interaction between climate conditions and forest density in their effect on tree mortality, but </w:t>
      </w:r>
      <w:del w:id="4" w:author="Malcolm North" w:date="2019-04-21T17:18:00Z">
        <w:r w:rsidDel="00B85108">
          <w:delText xml:space="preserve">forest </w:delText>
        </w:r>
      </w:del>
      <w:r>
        <w:t xml:space="preserve">density is a coarse gauge of forest structure that can affect western pine beetle behavior in a number of ways. Measuring broad-scale climate conditions simultaneously with complex forest structure– including tree species, tree size, and local density– will refine our understanding of how these variables interact, but is generally expensive and/or labor-intensive. We overcame these hurdles by using a small, </w:t>
      </w:r>
      <w:commentRangeStart w:id="5"/>
      <w:proofErr w:type="spellStart"/>
      <w:r>
        <w:t>unhumanned</w:t>
      </w:r>
      <w:proofErr w:type="spellEnd"/>
      <w:r>
        <w:t xml:space="preserve"> aerial system</w:t>
      </w:r>
      <w:ins w:id="6" w:author="Malcolm North" w:date="2019-04-21T17:33:00Z">
        <w:r w:rsidR="00AD120A">
          <w:t xml:space="preserve"> </w:t>
        </w:r>
      </w:ins>
      <w:commentRangeEnd w:id="5"/>
      <w:ins w:id="7" w:author="Malcolm North" w:date="2019-04-21T17:35:00Z">
        <w:r w:rsidR="00AD120A">
          <w:rPr>
            <w:rStyle w:val="CommentReference"/>
          </w:rPr>
          <w:commentReference w:id="5"/>
        </w:r>
      </w:ins>
      <w:ins w:id="8" w:author="Malcolm North" w:date="2019-04-21T17:33:00Z">
        <w:r w:rsidR="00AD120A">
          <w:t xml:space="preserve">(hereafter </w:t>
        </w:r>
      </w:ins>
      <w:ins w:id="9" w:author="Malcolm North" w:date="2019-04-21T18:09:00Z">
        <w:r w:rsidR="001939D8">
          <w:t>‘</w:t>
        </w:r>
      </w:ins>
      <w:ins w:id="10" w:author="Malcolm North" w:date="2019-04-21T17:33:00Z">
        <w:r w:rsidR="00AD120A">
          <w:t>drone</w:t>
        </w:r>
      </w:ins>
      <w:ins w:id="11" w:author="Malcolm North" w:date="2019-04-21T18:10:00Z">
        <w:r w:rsidR="001939D8">
          <w:t>’</w:t>
        </w:r>
      </w:ins>
      <w:ins w:id="12" w:author="Malcolm North" w:date="2019-04-21T17:33:00Z">
        <w:r w:rsidR="00AD120A">
          <w:t>)</w:t>
        </w:r>
      </w:ins>
      <w:r>
        <w:t xml:space="preserve"> to conduct </w:t>
      </w:r>
      <w:del w:id="13" w:author="Malcolm North" w:date="2019-04-20T15:27:00Z">
        <w:r w:rsidDel="004E2782">
          <w:delText xml:space="preserve">aerial </w:delText>
        </w:r>
      </w:del>
      <w:r>
        <w:t>surveys over an established network of 32 forest plots along a 350km and 1000m elevation gradient in western slope Sierra yellow pine/mixed-conifer forests. Using Structure from Motion (SfM) processing on over 450,000 images and field measurements from the coincident ground plots, we determined tree size, location, and species for individual trees over 9 square kilometers of forest that experienced ponderosa pine mortality as a result of western pine beetle activity. We modeled the probability of ponderosa pine mortality as a linear combination of forest structure variables and site-level climatic water deficit, and used a Gaussian process to estimate the spatial covariance in the response.</w:t>
      </w:r>
    </w:p>
    <w:p w14:paraId="42F5D7B4" w14:textId="77777777" w:rsidR="00563B4E" w:rsidRDefault="004E2782">
      <w:pPr>
        <w:pStyle w:val="BodyText"/>
      </w:pPr>
      <w:r>
        <w:t>We found that greater host density strongly increased the probability of host mortality, and greater host size generally decreased the probability of host mortality. There was also a strong three-way interaction between host density, host size, and climatic water deficit such that host density and host size tended to synergistically increase the probability of host mortality at hot/dry sites, but denser, smaller trees tended to drive mortality in cool/wet sites.</w:t>
      </w:r>
    </w:p>
    <w:p w14:paraId="6C60E41D" w14:textId="77777777" w:rsidR="00563B4E" w:rsidRDefault="004E2782">
      <w:pPr>
        <w:pStyle w:val="BodyText"/>
      </w:pPr>
      <w:r>
        <w:lastRenderedPageBreak/>
        <w:t>Our results demonstrate a variable response of the western pine beetle to complex forest structure across an environmental gradient during the same hot drought, which may indicate forest sites were in different stages of disturbance (from “endemic” to “outbreak”) depending on their regional climate. Management interventions that reduce stem density may decrease the severity of western pine beetle disturbance in the future, and our results suggest that focusing these treatments on areas that are most likely to exceed feedback thresholds (i.e., hot/dry sites with many available hosts) will have the best chance of increasing the survivorship probability of larger trees.</w:t>
      </w:r>
    </w:p>
    <w:p w14:paraId="5C1C1090" w14:textId="77777777" w:rsidR="00563B4E" w:rsidRDefault="004E2782">
      <w:pPr>
        <w:pStyle w:val="Heading2"/>
      </w:pPr>
      <w:bookmarkStart w:id="14" w:name="introduction"/>
      <w:bookmarkEnd w:id="14"/>
      <w:r>
        <w:t>Introduction</w:t>
      </w:r>
    </w:p>
    <w:p w14:paraId="3BB45109" w14:textId="77777777" w:rsidR="00563B4E" w:rsidRDefault="004E2782">
      <w:pPr>
        <w:pStyle w:val="FirstParagraph"/>
      </w:pPr>
      <w:r>
        <w:t xml:space="preserve">Aggressive bark beetles dealt the final blow to many of the nearly 150 million trees killed in the California hot drought of 2012 to 2015 and its aftermath (USDAFS 2019). A harbinger of climate change effects to come, record high temperatures exacerbated the drought (Griffin and Anchukaitis 2014), which increased water stress on trees (Asner et al. 2016), making them more susceptible to attacking bark beetles (Fettig 2012, Kolb et al. 2016). A century of fire suppression policy has enabled forests to grow into dense stands, which also makes them more vulnerable to bark beetle attack (Fettig 2012). This combination of environmental conditions and forest structural characteristics led to tree mortality events of unprecedented size in the driest, densest forests across the state (Young et al. 2017). The mechanisms underlying the link between tree susceptibility to insect attack and hot, dry conditions are often directly attributed to tree physiology (Bentz et al. 2010), while the link to forest density is multifaceted (Fettig 2012). Because forest density is a coarse metric of the complex forest structure to which bark beetles respond (Raffa et al. 2008), our understanding of the connection between forest density and insect disturbance severity </w:t>
      </w:r>
      <w:del w:id="15" w:author="Malcolm North" w:date="2019-04-21T17:24:00Z">
        <w:r w:rsidDel="00577175">
          <w:delText xml:space="preserve">may </w:delText>
        </w:r>
      </w:del>
      <w:ins w:id="16" w:author="Malcolm North" w:date="2019-04-21T17:24:00Z">
        <w:r w:rsidR="00577175">
          <w:t>could</w:t>
        </w:r>
        <w:r w:rsidR="00577175">
          <w:t xml:space="preserve"> </w:t>
        </w:r>
      </w:ins>
      <w:r>
        <w:t>be enhanced with more finely-resolved measures of forest structure, such as tree size, tree species, and local density within a forest stand (Stephenson et al. 2019, Fettig et al. 2019). Further, the interaction between local-scale complex forest structure and broad-scale environmental conditions as they affect forest insect disturbance remains underexplored (Seidl et al. 2016, Stephenson et al. 2019, Fettig et al. 2019).</w:t>
      </w:r>
    </w:p>
    <w:p w14:paraId="0F958F41" w14:textId="77777777" w:rsidR="00563B4E" w:rsidRDefault="004E2782">
      <w:pPr>
        <w:pStyle w:val="BodyText"/>
      </w:pPr>
      <w:r>
        <w:t>The yellow pine/mixed-conifer forests in California’s Sierra Nevada region are characterized by regular bark beetle disturbances, primarily by the western pine beetle (</w:t>
      </w:r>
      <w:r>
        <w:rPr>
          <w:i/>
        </w:rPr>
        <w:t>Dentrodctonus brevicomis</w:t>
      </w:r>
      <w:r>
        <w:t>) and its main host in the system, ponderosa pine (</w:t>
      </w:r>
      <w:r>
        <w:rPr>
          <w:i/>
        </w:rPr>
        <w:t>Pinus ponderosa</w:t>
      </w:r>
      <w:r>
        <w:t xml:space="preserve">) (Fettig et al. 2019). The western pine beetle is a “primary” or “aggressive” bark beetle, with reproductive success contingent upon enough beetles “mass attacking” the host tree, overwhelming its defenses, and causing mortality (Raffa and Berryman 1983, Fettig et al. 2019). This Allee effect creates a strong coupling between beetle host selection behavior and host tree susceptibility to attack (Raffa and Berryman 1983, Logan et al. 1998). Under normal conditions, weakened trees are the most susceptible to attack and will be the main targets of aggressive bark beetles like the western pine beetle (Bentz et al. 2010, Raffa et al. 2015). A key defense mechanism of trees to bark beetle attack is to flood beetle bore holes with resin, which physically expels beetles and may interrupt beetle communication (Raffa et al. 2015). Under severe water stress, trees no longer have the resources available to mount this defense (Kolb et al. 2016) and thus prolonged drought can often trigger increased bark beetle-induced tree mortality as average tree vigor </w:t>
      </w:r>
      <w:r>
        <w:lastRenderedPageBreak/>
        <w:t xml:space="preserve">declines (Bentz et al. 2010). </w:t>
      </w:r>
      <w:ins w:id="17" w:author="Malcolm North" w:date="2019-04-21T17:26:00Z">
        <w:r w:rsidR="00577175">
          <w:t xml:space="preserve"> </w:t>
        </w:r>
      </w:ins>
      <w:r>
        <w:t>As local beetle density increases due to successful reproduction on spatially</w:t>
      </w:r>
      <w:ins w:id="18" w:author="Malcolm North" w:date="2019-04-20T15:34:00Z">
        <w:r w:rsidR="00B61C82">
          <w:t>-</w:t>
        </w:r>
      </w:ins>
      <w:del w:id="19" w:author="Malcolm North" w:date="2019-04-20T15:34:00Z">
        <w:r w:rsidDel="00B61C82">
          <w:delText xml:space="preserve"> </w:delText>
        </w:r>
      </w:del>
      <w:r>
        <w:t>aggregated weakened trees, as might occur in a prolonged drought, mass attacks become capable of overwhelming any tree’s defenses and even healthy trees become susceptible (Bentz et al. 2010, Raffa et al. 2015). Thus, water stress can be a key determinant of whether individual trees are susceptible to bark beetle attack under many conditions, and this environmental condition may interact with other forest features, such as tree size, to drive susceptibility under extreme conditions (Bentz et al. 2010, Stephenson et al. 2019).</w:t>
      </w:r>
    </w:p>
    <w:p w14:paraId="77A560F0" w14:textId="77777777" w:rsidR="00563B4E" w:rsidRDefault="004E2782">
      <w:pPr>
        <w:pStyle w:val="BodyText"/>
      </w:pPr>
      <w:r>
        <w:t xml:space="preserve">Forest structure– often characterized as the spatial distribution, size, and species composition of trees– also strongly influences western pine beetle activity. For instance, high-density forests are more prone to bark beetle attacks, and several mechanism likely underlie this phenomenon (Fettig 2012). A high-density forest may experience greater bark beetle-induced tree mortality </w:t>
      </w:r>
      <w:ins w:id="20" w:author="Malcolm North" w:date="2019-04-21T17:28:00Z">
        <w:r w:rsidR="00577175">
          <w:t xml:space="preserve">for several reasons including </w:t>
        </w:r>
      </w:ins>
      <w:del w:id="21" w:author="Malcolm North" w:date="2019-04-21T17:28:00Z">
        <w:r w:rsidDel="00577175">
          <w:delText xml:space="preserve">because </w:delText>
        </w:r>
      </w:del>
      <w:r>
        <w:t>host availability is high and shorter dispersal distances facilitate successful colonization of those hosts (Miller and Keen 1960, Berryman 1982, Fettig et al. 2007)</w:t>
      </w:r>
      <w:ins w:id="22" w:author="Malcolm North" w:date="2019-04-21T17:29:00Z">
        <w:r w:rsidR="00577175">
          <w:t>;</w:t>
        </w:r>
      </w:ins>
      <w:del w:id="23" w:author="Malcolm North" w:date="2019-04-21T17:29:00Z">
        <w:r w:rsidDel="00577175">
          <w:delText>,</w:delText>
        </w:r>
      </w:del>
      <w:r>
        <w:t xml:space="preserve"> </w:t>
      </w:r>
      <w:del w:id="24" w:author="Malcolm North" w:date="2019-04-21T17:29:00Z">
        <w:r w:rsidDel="00577175">
          <w:delText xml:space="preserve">because </w:delText>
        </w:r>
      </w:del>
      <w:r>
        <w:t>high host availability reduces the chance of individual beetles wasting their limited resources flying to and landing on a non-host tree (Moeck et al. 1981, Evenden et al. 2014)</w:t>
      </w:r>
      <w:ins w:id="25" w:author="Malcolm North" w:date="2019-04-21T17:29:00Z">
        <w:r w:rsidR="00577175">
          <w:t>;</w:t>
        </w:r>
      </w:ins>
      <w:del w:id="26" w:author="Malcolm North" w:date="2019-04-21T17:29:00Z">
        <w:r w:rsidDel="00577175">
          <w:delText xml:space="preserve">, because </w:delText>
        </w:r>
      </w:del>
      <w:ins w:id="27" w:author="Malcolm North" w:date="2019-04-21T17:29:00Z">
        <w:r w:rsidR="00577175">
          <w:t xml:space="preserve"> </w:t>
        </w:r>
      </w:ins>
      <w:r>
        <w:t>crowded trees experience greater competition for water resources and thus average tree resistance is lower (Hayes et al. 2009)</w:t>
      </w:r>
      <w:ins w:id="28" w:author="Malcolm North" w:date="2019-04-21T17:29:00Z">
        <w:r w:rsidR="00577175">
          <w:t>;</w:t>
        </w:r>
      </w:ins>
      <w:del w:id="29" w:author="Malcolm North" w:date="2019-04-21T17:29:00Z">
        <w:r w:rsidDel="00577175">
          <w:delText>,</w:delText>
        </w:r>
      </w:del>
      <w:r>
        <w:t xml:space="preserve"> or because smaller gaps between trees protect pheromone plumes from dissipation by the wind and thus enhance intraspecific beetle communication (Thistle et al. 2004). Additionally, tree size affects bark beetle host selection behavior as smaller trees tend to have less capacity for resisting attack, but larger trees represent a more desirable target because their thicker phloem provides greater nutritional value (Chubaty et al. 2009, Graf et al. 2012). Tree density thus paints a fundamentally limited picture of the mechanism by which forest structure affects bark beetle disturbance, but </w:t>
      </w:r>
      <w:r>
        <w:rPr>
          <w:i/>
        </w:rPr>
        <w:t>complex</w:t>
      </w:r>
      <w:r>
        <w:t xml:space="preserve"> forest structure– with explicit recognition of tree size, species composition (e.g., host versus non-host composition), and local tree density– should more appropriately capture the ecological processes underlying insect-induced tree mortality. Additionally, considering the effects of complex forest structure simultaneously to the effects of environmental conditions may help refine our understanding of observed patterns of tree mortality in the recent California hot drought.</w:t>
      </w:r>
    </w:p>
    <w:p w14:paraId="1E84DD76" w14:textId="77777777" w:rsidR="00563B4E" w:rsidRDefault="004E2782">
      <w:pPr>
        <w:pStyle w:val="BodyText"/>
      </w:pPr>
      <w:r>
        <w:t>The vast spatial extent of tree mortality in the 2012 to 2015 California hot drought (USDAFS 2019) challenges our ability to simultaneously consider how broad-scale environmental conditions may interact with local, complex forest structure to affect the dynamic between bark beetle host selection and host tree susceptibility to attack (Anderegg et al. 2015, Stephenson et al. 2019). Measuring complex forest structure generally requires expensive instrumentation (Kane et al. 2014, Asner et al. 2016) or labor-intensive field surveys (Larson and Churchill 2012, Stephenson et al. 2019), which constrains survey extent and frequency. Small, unhumanned aerial systems (sUAS) enable relatively fast and cheap remote imaging over dozens of hectares of forest, which can be used to measure complex forest structure at the individual tree scale (Morris et al. 2017, Shiklomanov et al. 2019). Distributing such surveys across an environmental gradient is a viable approach to overcoming the data acquisition challenge inherent in investigating phenomena with both a strong local- and a strong broad-scale component.</w:t>
      </w:r>
    </w:p>
    <w:p w14:paraId="6A30BE86" w14:textId="77777777" w:rsidR="00563B4E" w:rsidRDefault="004E2782">
      <w:pPr>
        <w:pStyle w:val="BodyText"/>
      </w:pPr>
      <w:r>
        <w:lastRenderedPageBreak/>
        <w:t xml:space="preserve">We used ultra-high resolution remote sensing data from a small, </w:t>
      </w:r>
      <w:del w:id="30" w:author="Malcolm North" w:date="2019-04-21T17:34:00Z">
        <w:r w:rsidDel="00AD120A">
          <w:delText>unhumanned aerial system</w:delText>
        </w:r>
      </w:del>
      <w:ins w:id="31" w:author="Malcolm North" w:date="2019-04-21T17:34:00Z">
        <w:r w:rsidR="00AD120A">
          <w:t>drone</w:t>
        </w:r>
      </w:ins>
      <w:r>
        <w:t xml:space="preserve"> over a network of 32 sites in Sierra Nevada yellow pine/mixed-conifer forests spanning 1000m of elevation and 350km of latitude and covering a total of 9 square kilometers to ask how broad-scale environmental conditions interacted with local, complex forest structure to affect the probability of tree mortality during the cumulative tree mortality event of 2012 to 2018. We asked:</w:t>
      </w:r>
    </w:p>
    <w:p w14:paraId="6B09FF88" w14:textId="77777777" w:rsidR="00563B4E" w:rsidRDefault="004E2782">
      <w:pPr>
        <w:numPr>
          <w:ilvl w:val="0"/>
          <w:numId w:val="3"/>
        </w:numPr>
      </w:pPr>
      <w:r>
        <w:t>How does host tree density and average host tree size affect the severity of western pine beetle disturbance?</w:t>
      </w:r>
    </w:p>
    <w:p w14:paraId="799CF0F9" w14:textId="77777777" w:rsidR="00563B4E" w:rsidRDefault="004E2782">
      <w:pPr>
        <w:numPr>
          <w:ilvl w:val="0"/>
          <w:numId w:val="3"/>
        </w:numPr>
      </w:pPr>
      <w:r>
        <w:t>How does tree density of all species (hereafter “overall density”) and average tree size of all species (hereafter “overall size”) affect the severity of western pine beetle disturbance?</w:t>
      </w:r>
    </w:p>
    <w:p w14:paraId="14D5884E" w14:textId="77777777" w:rsidR="00563B4E" w:rsidRDefault="004E2782">
      <w:pPr>
        <w:numPr>
          <w:ilvl w:val="0"/>
          <w:numId w:val="3"/>
        </w:numPr>
      </w:pPr>
      <w:r>
        <w:t>How does environmentally-driven tree moisture stress affect the severity of western pine beetle disturbance?</w:t>
      </w:r>
    </w:p>
    <w:p w14:paraId="5EDAD7F3" w14:textId="77777777" w:rsidR="00563B4E" w:rsidRDefault="004E2782">
      <w:pPr>
        <w:numPr>
          <w:ilvl w:val="0"/>
          <w:numId w:val="3"/>
        </w:numPr>
      </w:pPr>
      <w:r>
        <w:t>Do the effects of forest structure and environmental condition on western pine beetle disturbance interact?</w:t>
      </w:r>
    </w:p>
    <w:p w14:paraId="0C9B6749" w14:textId="77777777" w:rsidR="00563B4E" w:rsidRDefault="004E2782">
      <w:pPr>
        <w:pStyle w:val="Heading2"/>
      </w:pPr>
      <w:bookmarkStart w:id="32" w:name="methods"/>
      <w:bookmarkEnd w:id="32"/>
      <w:r>
        <w:lastRenderedPageBreak/>
        <w:t>Methods</w:t>
      </w:r>
    </w:p>
    <w:p w14:paraId="40D62579" w14:textId="77777777" w:rsidR="00563B4E" w:rsidRDefault="004E2782">
      <w:pPr>
        <w:pStyle w:val="Heading3"/>
      </w:pPr>
      <w:bookmarkStart w:id="33" w:name="study-system"/>
      <w:bookmarkEnd w:id="33"/>
      <w:r>
        <w:t>Study system</w:t>
      </w:r>
    </w:p>
    <w:p w14:paraId="72687782" w14:textId="77777777" w:rsidR="00563B4E" w:rsidRDefault="004E2782">
      <w:pPr>
        <w:pStyle w:val="FigurewithCaption"/>
      </w:pPr>
      <w:r>
        <w:rPr>
          <w:noProof/>
        </w:rPr>
        <w:drawing>
          <wp:inline distT="0" distB="0" distL="0" distR="0" wp14:anchorId="1BE5CAF8" wp14:editId="59A84DF4">
            <wp:extent cx="4494276" cy="6400800"/>
            <wp:effectExtent l="0" t="0" r="0" b="0"/>
            <wp:docPr id="1" name="Picture" descr="Figure 1: 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wp:cNvGraphicFramePr/>
            <a:graphic xmlns:a="http://schemas.openxmlformats.org/drawingml/2006/main">
              <a:graphicData uri="http://schemas.openxmlformats.org/drawingml/2006/picture">
                <pic:pic xmlns:pic="http://schemas.openxmlformats.org/drawingml/2006/picture">
                  <pic:nvPicPr>
                    <pic:cNvPr id="0" name="Picture" descr="../../figures/study-geographic-extent-inset.png"/>
                    <pic:cNvPicPr>
                      <a:picLocks noChangeAspect="1" noChangeArrowheads="1"/>
                    </pic:cNvPicPr>
                  </pic:nvPicPr>
                  <pic:blipFill>
                    <a:blip r:embed="rId10"/>
                    <a:stretch>
                      <a:fillRect/>
                    </a:stretch>
                  </pic:blipFill>
                  <pic:spPr bwMode="auto">
                    <a:xfrm>
                      <a:off x="0" y="0"/>
                      <a:ext cx="4494276" cy="6400800"/>
                    </a:xfrm>
                    <a:prstGeom prst="rect">
                      <a:avLst/>
                    </a:prstGeom>
                    <a:noFill/>
                    <a:ln w="9525">
                      <a:noFill/>
                      <a:headEnd/>
                      <a:tailEnd/>
                    </a:ln>
                  </pic:spPr>
                </pic:pic>
              </a:graphicData>
            </a:graphic>
          </wp:inline>
        </w:drawing>
      </w:r>
    </w:p>
    <w:p w14:paraId="2CBDAD4A" w14:textId="77777777" w:rsidR="00563B4E" w:rsidRDefault="004E2782">
      <w:pPr>
        <w:pStyle w:val="ImageCaption"/>
      </w:pPr>
      <w:r>
        <w:t>Figure 1: 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14:paraId="03ADBB7D" w14:textId="77777777" w:rsidR="00563B4E" w:rsidRDefault="004E2782">
      <w:pPr>
        <w:pStyle w:val="BodyText"/>
      </w:pPr>
      <w:r>
        <w:lastRenderedPageBreak/>
        <w:t xml:space="preserve">The study sites were chosen to reflect typical west-side Sierra Nevada yellow pine/mixed-conifer forests and were dominated by ponderosa pine trees, </w:t>
      </w:r>
      <w:r>
        <w:rPr>
          <w:i/>
        </w:rPr>
        <w:t>Pinus ponderosa</w:t>
      </w:r>
      <w:r>
        <w:t xml:space="preserve"> (Fettig et al. 2019), whose primary bark beetle predator in California is the western pine beetle (WPB), </w:t>
      </w:r>
      <w:r>
        <w:rPr>
          <w:i/>
        </w:rPr>
        <w:t>Dendroctonus brevicomis</w:t>
      </w:r>
      <w:r>
        <w:t xml:space="preserve">. The typical life cycle of WPBs consists of pioneer beetles dispersing to a new host tree, determining the host’s susceptibility to attack, and using pheromone signals to attract other WPBs. The attracted WPBs mass attack the tree by boring into its inner bark, laying eggs, and dying, leaving their offspring to develop inside the doomed tree before themselves dispersing to a new potential host (Raffa et al. 2008). In California, the WPB can have 2-3 generations in a single year and can often out-compete its congener, the mountain pine beetle, </w:t>
      </w:r>
      <w:r>
        <w:rPr>
          <w:i/>
        </w:rPr>
        <w:t>Dendroctonus ponderosa</w:t>
      </w:r>
      <w:r>
        <w:t xml:space="preserve"> (MPB), for the ponderosa pine host (Fettig et al. 2019).</w:t>
      </w:r>
    </w:p>
    <w:p w14:paraId="3AFE6874" w14:textId="77777777" w:rsidR="00563B4E" w:rsidRDefault="004E2782">
      <w:pPr>
        <w:pStyle w:val="BodyText"/>
      </w:pPr>
      <w:r>
        <w:t>We built our study on 180 vegetation/forest insect monitoring plots at 36 sites established between 2016 and 2017 by Fettig et al. (2019) (Figure 1). These established plots were located in WPB-attacked, yellow pine/mixed-conifer forests across the Eldorado, Stanislaus, Sierra and Sequoia National Forests and were stratified by elevation (914-1219 meters [3000-4000 feet], 1219-1524 meters [4000-5000 feet], 1524-1828 meters [5000-6000 feet] above sea level). In the Sequoia National Forest, the southernmost National Forest in our study, plots were stratified with the lowest elevation band between 1219 and 1524 meters (4000-5000 feet) and extended to an upper elevation band of 1828-2133 meters (6000-7000 feet) to capture a more similar forest community composition as at the more northern National Forests. The sites have variable forest structure and plot locations were selected in areas with &gt;40% ponderosa pine basal area and &gt;10% ponderosa pine mortality. At each site, five 0.04 ha circular plots were installed along transects with between 80 and 200m between each plot. In the field, Fettig et al. (2019) mapped all stem locations relative to the center of each plot using azimuth/distance measurements. Tree identity to species, tree height, and diameter at breast height (DBH) were recorded if DBH was greater than 6.35cm. Year of mortality was estimated based on needle color and retention, if it wasn’t directly observed between site visits. A small section of bark was removed from dead trees to confirm insect activity. During the spring and early summer of 2018, all field plots were revisited to assess whether dead trees had fallen (Fettig et al. 2019).</w:t>
      </w:r>
    </w:p>
    <w:p w14:paraId="4CF9ECE7" w14:textId="77777777" w:rsidR="00563B4E" w:rsidRDefault="004E2782">
      <w:pPr>
        <w:pStyle w:val="Heading3"/>
      </w:pPr>
      <w:bookmarkStart w:id="34" w:name="instrumentation"/>
      <w:bookmarkEnd w:id="34"/>
      <w:r>
        <w:t>Instrumentation</w:t>
      </w:r>
    </w:p>
    <w:p w14:paraId="2B022DB0" w14:textId="77777777" w:rsidR="00563B4E" w:rsidRDefault="004E2782">
      <w:pPr>
        <w:pStyle w:val="FirstParagraph"/>
      </w:pPr>
      <w:r>
        <w:t>Imagery was captured using a DJI Zenmuse X3 RGB camera (DJI 2015a) and a Micasense RedEdge3 5-band multispectral camera (Micasense 2015). We mounted both of these instruments simultaneously on a DJI Matrice 100 aircraft (DJI 2015b) using the DJI 3-axis stabilized gimbal for the Zenmuse X3 camera and a Micasense angled fixed mount for the RedEdge3 camera. The gimbal and the angled fixed mount ensured both instruments were nadir-facing during image capture. Just prior to or after image capture at each site, we calibrated the RedEdge3 camera by taking an image of a calibration panel on the ground in full sun with known reflectance values for each of the 5 narrow bands (Table 1).</w:t>
      </w:r>
    </w:p>
    <w:p w14:paraId="0D9F95A1" w14:textId="77777777" w:rsidR="00563B4E" w:rsidRDefault="004E2782">
      <w:pPr>
        <w:pStyle w:val="TableCaption"/>
      </w:pPr>
      <w:r>
        <w:lastRenderedPageBreak/>
        <w:t>Table 1: Reflectance sensitivity of the Micasense Rededge3 camera. The calibration panel value represents the reflectance of the calibration panel for the given wavelength.</w:t>
      </w:r>
    </w:p>
    <w:tbl>
      <w:tblPr>
        <w:tblW w:w="4999" w:type="pct"/>
        <w:tblLook w:val="07E0" w:firstRow="1" w:lastRow="1" w:firstColumn="1" w:lastColumn="1" w:noHBand="1" w:noVBand="1"/>
        <w:tblCaption w:val="Table 1: Reflectance sensitivity of the Micasense Rededge3 camera. The calibration panel value represents the reflectance of the calibration panel for the given wavelength."/>
      </w:tblPr>
      <w:tblGrid>
        <w:gridCol w:w="1343"/>
        <w:gridCol w:w="1621"/>
        <w:gridCol w:w="1800"/>
        <w:gridCol w:w="1129"/>
        <w:gridCol w:w="1783"/>
        <w:gridCol w:w="1682"/>
      </w:tblGrid>
      <w:tr w:rsidR="00563B4E" w14:paraId="1D264BCF" w14:textId="77777777">
        <w:tc>
          <w:tcPr>
            <w:tcW w:w="0" w:type="auto"/>
            <w:tcBorders>
              <w:bottom w:val="single" w:sz="0" w:space="0" w:color="auto"/>
            </w:tcBorders>
            <w:vAlign w:val="bottom"/>
          </w:tcPr>
          <w:p w14:paraId="3E3BE90D" w14:textId="77777777" w:rsidR="00563B4E" w:rsidRDefault="004E2782">
            <w:pPr>
              <w:pStyle w:val="Compact"/>
              <w:jc w:val="center"/>
            </w:pPr>
            <w:r>
              <w:t>Band number</w:t>
            </w:r>
          </w:p>
        </w:tc>
        <w:tc>
          <w:tcPr>
            <w:tcW w:w="0" w:type="auto"/>
            <w:tcBorders>
              <w:bottom w:val="single" w:sz="0" w:space="0" w:color="auto"/>
            </w:tcBorders>
            <w:vAlign w:val="bottom"/>
          </w:tcPr>
          <w:p w14:paraId="1B686DF8" w14:textId="77777777" w:rsidR="00563B4E" w:rsidRDefault="004E2782">
            <w:pPr>
              <w:pStyle w:val="Compact"/>
              <w:jc w:val="center"/>
            </w:pPr>
            <w:r>
              <w:t>Band name</w:t>
            </w:r>
          </w:p>
        </w:tc>
        <w:tc>
          <w:tcPr>
            <w:tcW w:w="0" w:type="auto"/>
            <w:tcBorders>
              <w:bottom w:val="single" w:sz="0" w:space="0" w:color="auto"/>
            </w:tcBorders>
            <w:vAlign w:val="bottom"/>
          </w:tcPr>
          <w:p w14:paraId="104F7932" w14:textId="77777777" w:rsidR="00563B4E" w:rsidRDefault="004E2782">
            <w:pPr>
              <w:pStyle w:val="Compact"/>
              <w:jc w:val="center"/>
            </w:pPr>
            <w:r>
              <w:t>Center wavelength</w:t>
            </w:r>
          </w:p>
        </w:tc>
        <w:tc>
          <w:tcPr>
            <w:tcW w:w="0" w:type="auto"/>
            <w:tcBorders>
              <w:bottom w:val="single" w:sz="0" w:space="0" w:color="auto"/>
            </w:tcBorders>
            <w:vAlign w:val="bottom"/>
          </w:tcPr>
          <w:p w14:paraId="53E92C2F" w14:textId="77777777" w:rsidR="00563B4E" w:rsidRDefault="004E2782">
            <w:pPr>
              <w:pStyle w:val="Compact"/>
              <w:jc w:val="center"/>
            </w:pPr>
            <w:r>
              <w:t>Band width</w:t>
            </w:r>
          </w:p>
        </w:tc>
        <w:tc>
          <w:tcPr>
            <w:tcW w:w="0" w:type="auto"/>
            <w:tcBorders>
              <w:bottom w:val="single" w:sz="0" w:space="0" w:color="auto"/>
            </w:tcBorders>
            <w:vAlign w:val="bottom"/>
          </w:tcPr>
          <w:p w14:paraId="3350E9AE" w14:textId="77777777" w:rsidR="00563B4E" w:rsidRDefault="004E2782">
            <w:pPr>
              <w:pStyle w:val="Compact"/>
              <w:jc w:val="center"/>
            </w:pPr>
            <w:r>
              <w:t>Wavelength range</w:t>
            </w:r>
          </w:p>
        </w:tc>
        <w:tc>
          <w:tcPr>
            <w:tcW w:w="0" w:type="auto"/>
            <w:tcBorders>
              <w:bottom w:val="single" w:sz="0" w:space="0" w:color="auto"/>
            </w:tcBorders>
            <w:vAlign w:val="bottom"/>
          </w:tcPr>
          <w:p w14:paraId="4221938C" w14:textId="77777777" w:rsidR="00563B4E" w:rsidRDefault="004E2782">
            <w:pPr>
              <w:pStyle w:val="Compact"/>
              <w:jc w:val="center"/>
            </w:pPr>
            <w:r>
              <w:t>Panel reflectance</w:t>
            </w:r>
          </w:p>
        </w:tc>
      </w:tr>
      <w:tr w:rsidR="00563B4E" w14:paraId="192C6A6E" w14:textId="77777777">
        <w:tc>
          <w:tcPr>
            <w:tcW w:w="0" w:type="auto"/>
          </w:tcPr>
          <w:p w14:paraId="613717E4" w14:textId="77777777" w:rsidR="00563B4E" w:rsidRDefault="004E2782">
            <w:pPr>
              <w:pStyle w:val="Compact"/>
              <w:jc w:val="center"/>
            </w:pPr>
            <w:r>
              <w:t>1</w:t>
            </w:r>
          </w:p>
        </w:tc>
        <w:tc>
          <w:tcPr>
            <w:tcW w:w="0" w:type="auto"/>
          </w:tcPr>
          <w:p w14:paraId="199C81E9" w14:textId="77777777" w:rsidR="00563B4E" w:rsidRDefault="004E2782">
            <w:pPr>
              <w:pStyle w:val="Compact"/>
              <w:jc w:val="center"/>
            </w:pPr>
            <w:r>
              <w:t>blue (b)</w:t>
            </w:r>
          </w:p>
        </w:tc>
        <w:tc>
          <w:tcPr>
            <w:tcW w:w="0" w:type="auto"/>
          </w:tcPr>
          <w:p w14:paraId="243099B1" w14:textId="77777777" w:rsidR="00563B4E" w:rsidRDefault="004E2782">
            <w:pPr>
              <w:pStyle w:val="Compact"/>
              <w:jc w:val="center"/>
            </w:pPr>
            <w:r>
              <w:t>475</w:t>
            </w:r>
          </w:p>
        </w:tc>
        <w:tc>
          <w:tcPr>
            <w:tcW w:w="0" w:type="auto"/>
          </w:tcPr>
          <w:p w14:paraId="7784F12A" w14:textId="77777777" w:rsidR="00563B4E" w:rsidRDefault="004E2782">
            <w:pPr>
              <w:pStyle w:val="Compact"/>
              <w:jc w:val="center"/>
            </w:pPr>
            <w:r>
              <w:t>20</w:t>
            </w:r>
          </w:p>
        </w:tc>
        <w:tc>
          <w:tcPr>
            <w:tcW w:w="0" w:type="auto"/>
          </w:tcPr>
          <w:p w14:paraId="4224DE9B" w14:textId="77777777" w:rsidR="00563B4E" w:rsidRDefault="004E2782">
            <w:pPr>
              <w:pStyle w:val="Compact"/>
              <w:jc w:val="center"/>
            </w:pPr>
            <w:r>
              <w:t>465-485</w:t>
            </w:r>
          </w:p>
        </w:tc>
        <w:tc>
          <w:tcPr>
            <w:tcW w:w="0" w:type="auto"/>
          </w:tcPr>
          <w:p w14:paraId="1B7CAE03" w14:textId="77777777" w:rsidR="00563B4E" w:rsidRDefault="004E2782">
            <w:pPr>
              <w:pStyle w:val="Compact"/>
              <w:jc w:val="center"/>
            </w:pPr>
            <w:r>
              <w:t>0.64</w:t>
            </w:r>
          </w:p>
        </w:tc>
      </w:tr>
      <w:tr w:rsidR="00563B4E" w14:paraId="4C8B352B" w14:textId="77777777">
        <w:tc>
          <w:tcPr>
            <w:tcW w:w="0" w:type="auto"/>
          </w:tcPr>
          <w:p w14:paraId="57FBC06C" w14:textId="77777777" w:rsidR="00563B4E" w:rsidRDefault="004E2782">
            <w:pPr>
              <w:pStyle w:val="Compact"/>
              <w:jc w:val="center"/>
            </w:pPr>
            <w:r>
              <w:t>2</w:t>
            </w:r>
          </w:p>
        </w:tc>
        <w:tc>
          <w:tcPr>
            <w:tcW w:w="0" w:type="auto"/>
          </w:tcPr>
          <w:p w14:paraId="7011CD7E" w14:textId="77777777" w:rsidR="00563B4E" w:rsidRDefault="004E2782">
            <w:pPr>
              <w:pStyle w:val="Compact"/>
              <w:jc w:val="center"/>
            </w:pPr>
            <w:r>
              <w:t>green (g)</w:t>
            </w:r>
          </w:p>
        </w:tc>
        <w:tc>
          <w:tcPr>
            <w:tcW w:w="0" w:type="auto"/>
          </w:tcPr>
          <w:p w14:paraId="760547F1" w14:textId="77777777" w:rsidR="00563B4E" w:rsidRDefault="004E2782">
            <w:pPr>
              <w:pStyle w:val="Compact"/>
              <w:jc w:val="center"/>
            </w:pPr>
            <w:r>
              <w:t>560</w:t>
            </w:r>
          </w:p>
        </w:tc>
        <w:tc>
          <w:tcPr>
            <w:tcW w:w="0" w:type="auto"/>
          </w:tcPr>
          <w:p w14:paraId="43A5DB6A" w14:textId="77777777" w:rsidR="00563B4E" w:rsidRDefault="004E2782">
            <w:pPr>
              <w:pStyle w:val="Compact"/>
              <w:jc w:val="center"/>
            </w:pPr>
            <w:r>
              <w:t>20</w:t>
            </w:r>
          </w:p>
        </w:tc>
        <w:tc>
          <w:tcPr>
            <w:tcW w:w="0" w:type="auto"/>
          </w:tcPr>
          <w:p w14:paraId="4CDF5CE1" w14:textId="77777777" w:rsidR="00563B4E" w:rsidRDefault="004E2782">
            <w:pPr>
              <w:pStyle w:val="Compact"/>
              <w:jc w:val="center"/>
            </w:pPr>
            <w:r>
              <w:t>550-570</w:t>
            </w:r>
          </w:p>
        </w:tc>
        <w:tc>
          <w:tcPr>
            <w:tcW w:w="0" w:type="auto"/>
          </w:tcPr>
          <w:p w14:paraId="2FFB08BE" w14:textId="77777777" w:rsidR="00563B4E" w:rsidRDefault="004E2782">
            <w:pPr>
              <w:pStyle w:val="Compact"/>
              <w:jc w:val="center"/>
            </w:pPr>
            <w:r>
              <w:t>0.64</w:t>
            </w:r>
          </w:p>
        </w:tc>
      </w:tr>
      <w:tr w:rsidR="00563B4E" w14:paraId="2586C58D" w14:textId="77777777">
        <w:tc>
          <w:tcPr>
            <w:tcW w:w="0" w:type="auto"/>
          </w:tcPr>
          <w:p w14:paraId="13838BCA" w14:textId="77777777" w:rsidR="00563B4E" w:rsidRDefault="004E2782">
            <w:pPr>
              <w:pStyle w:val="Compact"/>
              <w:jc w:val="center"/>
            </w:pPr>
            <w:r>
              <w:t>3</w:t>
            </w:r>
          </w:p>
        </w:tc>
        <w:tc>
          <w:tcPr>
            <w:tcW w:w="0" w:type="auto"/>
          </w:tcPr>
          <w:p w14:paraId="38967DB4" w14:textId="77777777" w:rsidR="00563B4E" w:rsidRDefault="004E2782">
            <w:pPr>
              <w:pStyle w:val="Compact"/>
              <w:jc w:val="center"/>
            </w:pPr>
            <w:r>
              <w:t>red (r)</w:t>
            </w:r>
          </w:p>
        </w:tc>
        <w:tc>
          <w:tcPr>
            <w:tcW w:w="0" w:type="auto"/>
          </w:tcPr>
          <w:p w14:paraId="00613A83" w14:textId="77777777" w:rsidR="00563B4E" w:rsidRDefault="004E2782">
            <w:pPr>
              <w:pStyle w:val="Compact"/>
              <w:jc w:val="center"/>
            </w:pPr>
            <w:r>
              <w:t>668</w:t>
            </w:r>
          </w:p>
        </w:tc>
        <w:tc>
          <w:tcPr>
            <w:tcW w:w="0" w:type="auto"/>
          </w:tcPr>
          <w:p w14:paraId="2D0E5815" w14:textId="77777777" w:rsidR="00563B4E" w:rsidRDefault="004E2782">
            <w:pPr>
              <w:pStyle w:val="Compact"/>
              <w:jc w:val="center"/>
            </w:pPr>
            <w:r>
              <w:t>10</w:t>
            </w:r>
          </w:p>
        </w:tc>
        <w:tc>
          <w:tcPr>
            <w:tcW w:w="0" w:type="auto"/>
          </w:tcPr>
          <w:p w14:paraId="1A55E2B8" w14:textId="77777777" w:rsidR="00563B4E" w:rsidRDefault="004E2782">
            <w:pPr>
              <w:pStyle w:val="Compact"/>
              <w:jc w:val="center"/>
            </w:pPr>
            <w:r>
              <w:t>663-673</w:t>
            </w:r>
          </w:p>
        </w:tc>
        <w:tc>
          <w:tcPr>
            <w:tcW w:w="0" w:type="auto"/>
          </w:tcPr>
          <w:p w14:paraId="6BE75A79" w14:textId="77777777" w:rsidR="00563B4E" w:rsidRDefault="004E2782">
            <w:pPr>
              <w:pStyle w:val="Compact"/>
              <w:jc w:val="center"/>
            </w:pPr>
            <w:r>
              <w:t>0.64</w:t>
            </w:r>
          </w:p>
        </w:tc>
      </w:tr>
      <w:tr w:rsidR="00563B4E" w14:paraId="0553D3F8" w14:textId="77777777">
        <w:tc>
          <w:tcPr>
            <w:tcW w:w="0" w:type="auto"/>
          </w:tcPr>
          <w:p w14:paraId="3E5573C9" w14:textId="77777777" w:rsidR="00563B4E" w:rsidRDefault="004E2782">
            <w:pPr>
              <w:pStyle w:val="Compact"/>
              <w:jc w:val="center"/>
            </w:pPr>
            <w:r>
              <w:t>4</w:t>
            </w:r>
          </w:p>
        </w:tc>
        <w:tc>
          <w:tcPr>
            <w:tcW w:w="0" w:type="auto"/>
          </w:tcPr>
          <w:p w14:paraId="6F47BD62" w14:textId="77777777" w:rsidR="00563B4E" w:rsidRDefault="004E2782">
            <w:pPr>
              <w:pStyle w:val="Compact"/>
              <w:jc w:val="center"/>
            </w:pPr>
            <w:r>
              <w:t>near infrared (nir)</w:t>
            </w:r>
          </w:p>
        </w:tc>
        <w:tc>
          <w:tcPr>
            <w:tcW w:w="0" w:type="auto"/>
          </w:tcPr>
          <w:p w14:paraId="2E3950DD" w14:textId="77777777" w:rsidR="00563B4E" w:rsidRDefault="004E2782">
            <w:pPr>
              <w:pStyle w:val="Compact"/>
              <w:jc w:val="center"/>
            </w:pPr>
            <w:r>
              <w:t>840</w:t>
            </w:r>
          </w:p>
        </w:tc>
        <w:tc>
          <w:tcPr>
            <w:tcW w:w="0" w:type="auto"/>
          </w:tcPr>
          <w:p w14:paraId="67DFF64A" w14:textId="77777777" w:rsidR="00563B4E" w:rsidRDefault="004E2782">
            <w:pPr>
              <w:pStyle w:val="Compact"/>
              <w:jc w:val="center"/>
            </w:pPr>
            <w:r>
              <w:t>40</w:t>
            </w:r>
          </w:p>
        </w:tc>
        <w:tc>
          <w:tcPr>
            <w:tcW w:w="0" w:type="auto"/>
          </w:tcPr>
          <w:p w14:paraId="15F86414" w14:textId="77777777" w:rsidR="00563B4E" w:rsidRDefault="004E2782">
            <w:pPr>
              <w:pStyle w:val="Compact"/>
              <w:jc w:val="center"/>
            </w:pPr>
            <w:r>
              <w:t>820-860</w:t>
            </w:r>
          </w:p>
        </w:tc>
        <w:tc>
          <w:tcPr>
            <w:tcW w:w="0" w:type="auto"/>
          </w:tcPr>
          <w:p w14:paraId="75241C05" w14:textId="77777777" w:rsidR="00563B4E" w:rsidRDefault="004E2782">
            <w:pPr>
              <w:pStyle w:val="Compact"/>
              <w:jc w:val="center"/>
            </w:pPr>
            <w:r>
              <w:t>0.6</w:t>
            </w:r>
          </w:p>
        </w:tc>
      </w:tr>
      <w:tr w:rsidR="00563B4E" w14:paraId="407B2333" w14:textId="77777777">
        <w:tc>
          <w:tcPr>
            <w:tcW w:w="0" w:type="auto"/>
          </w:tcPr>
          <w:p w14:paraId="7BF79726" w14:textId="77777777" w:rsidR="00563B4E" w:rsidRDefault="004E2782">
            <w:pPr>
              <w:pStyle w:val="Compact"/>
              <w:jc w:val="center"/>
            </w:pPr>
            <w:r>
              <w:t>5</w:t>
            </w:r>
          </w:p>
        </w:tc>
        <w:tc>
          <w:tcPr>
            <w:tcW w:w="0" w:type="auto"/>
          </w:tcPr>
          <w:p w14:paraId="646E86A3" w14:textId="77777777" w:rsidR="00563B4E" w:rsidRDefault="004E2782">
            <w:pPr>
              <w:pStyle w:val="Compact"/>
              <w:jc w:val="center"/>
            </w:pPr>
            <w:r>
              <w:t>red edge (re)</w:t>
            </w:r>
          </w:p>
        </w:tc>
        <w:tc>
          <w:tcPr>
            <w:tcW w:w="0" w:type="auto"/>
          </w:tcPr>
          <w:p w14:paraId="7F30028A" w14:textId="77777777" w:rsidR="00563B4E" w:rsidRDefault="004E2782">
            <w:pPr>
              <w:pStyle w:val="Compact"/>
              <w:jc w:val="center"/>
            </w:pPr>
            <w:r>
              <w:t>717</w:t>
            </w:r>
          </w:p>
        </w:tc>
        <w:tc>
          <w:tcPr>
            <w:tcW w:w="0" w:type="auto"/>
          </w:tcPr>
          <w:p w14:paraId="6FDE547A" w14:textId="77777777" w:rsidR="00563B4E" w:rsidRDefault="004E2782">
            <w:pPr>
              <w:pStyle w:val="Compact"/>
              <w:jc w:val="center"/>
            </w:pPr>
            <w:r>
              <w:t>10</w:t>
            </w:r>
          </w:p>
        </w:tc>
        <w:tc>
          <w:tcPr>
            <w:tcW w:w="0" w:type="auto"/>
          </w:tcPr>
          <w:p w14:paraId="3F5BBF56" w14:textId="77777777" w:rsidR="00563B4E" w:rsidRDefault="004E2782">
            <w:pPr>
              <w:pStyle w:val="Compact"/>
              <w:jc w:val="center"/>
            </w:pPr>
            <w:r>
              <w:t>712-722</w:t>
            </w:r>
          </w:p>
        </w:tc>
        <w:tc>
          <w:tcPr>
            <w:tcW w:w="0" w:type="auto"/>
          </w:tcPr>
          <w:p w14:paraId="3DC81930" w14:textId="77777777" w:rsidR="00563B4E" w:rsidRDefault="004E2782">
            <w:pPr>
              <w:pStyle w:val="Compact"/>
              <w:jc w:val="center"/>
            </w:pPr>
            <w:r>
              <w:t>0.63</w:t>
            </w:r>
          </w:p>
        </w:tc>
      </w:tr>
    </w:tbl>
    <w:p w14:paraId="4F02306C" w14:textId="77777777" w:rsidR="00563B4E" w:rsidRDefault="004E2782">
      <w:pPr>
        <w:pStyle w:val="Heading3"/>
      </w:pPr>
      <w:bookmarkStart w:id="35" w:name="flight-protocol"/>
      <w:bookmarkEnd w:id="35"/>
      <w:r>
        <w:t>Flight protocol</w:t>
      </w:r>
    </w:p>
    <w:p w14:paraId="2208715C" w14:textId="77777777" w:rsidR="00563B4E" w:rsidRDefault="004E2782">
      <w:pPr>
        <w:pStyle w:val="FirstParagraph"/>
      </w:pPr>
      <w:r>
        <w:t>Image capture was conducted as close to solar noon as possible to minimize shadow effects (varying primarily due to site accessibility; always within 4 hours, usually within 2 hours). Prior to the aerial survey, two strips of bright orange drop cloth (~100cm x 15cm) were positioned as an “X” over the permanent monuments marking the center of the 5 field plots from Fettig et al. (2019).</w:t>
      </w:r>
    </w:p>
    <w:p w14:paraId="38F18CE5" w14:textId="77777777" w:rsidR="00563B4E" w:rsidRDefault="004E2782">
      <w:pPr>
        <w:pStyle w:val="BodyText"/>
      </w:pPr>
      <w:r>
        <w:t>For each of the 36 sites (containing 5 plots each), we captured imagery over the surrounding ~40 hectares of forested area using north-south aerial transects. For three sites, we surveyed less surrounding area in order to maintain visual and radio communication with the aircraft during flight which can be obstructed by rolling terrain or non-centrally available takeoff locations.</w:t>
      </w:r>
    </w:p>
    <w:p w14:paraId="25B7090E" w14:textId="77777777" w:rsidR="00563B4E" w:rsidRDefault="004E2782">
      <w:pPr>
        <w:pStyle w:val="BodyText"/>
      </w:pPr>
      <w:r>
        <w:t>We preprogrammed aerial transects using Map Pilot for DJI on iOS flight software (hereafter Map Pilot) (DronesMadeEasy 2018). Using the Map Pilot software, we included an altitude adjustment along each aerial transect using a 1-arc-second digital elevation model (Farr et al. 2007) such that the aircraft’s altitude remained approximately constant at 120 meters above ground level in order to maintain consistent ground sampling distance (centimeters on the ground per pixel) in the imagery. Ground sampling distance was approximately 5 cm/px for the Zenmuse X3 RGB camera and approximately 8 cm/px for the RedEdge3 multispectral camera. For this analysis, we dropped 4 sites whose imagery was of insufficient quality to process.</w:t>
      </w:r>
    </w:p>
    <w:p w14:paraId="79E32C15" w14:textId="77777777" w:rsidR="00563B4E" w:rsidRDefault="004E2782">
      <w:pPr>
        <w:pStyle w:val="BodyText"/>
      </w:pPr>
      <w:r>
        <w:t xml:space="preserve">Structure from motion (SfM) processing requires highly overlapping images, especially in densely vegetated areas (Frey et al. 2018). We planned transects with 90% forward overlap and 90% side overlap at 100 meters below the lens. Thus, with flights being at 120 meters above ground level, we achieved slightly higher than 90/90% overlap for objects under 20 meters tall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RedEdge3 camera has a different focal </w:t>
      </w:r>
      <w:r>
        <w:lastRenderedPageBreak/>
        <w:t>length (5.4mm), sensor width (4.8mm), and image dimension (1280x960 pixels), which translates to image overlap of 80.7/80.7 % at 100m below the lens and 83.9/83.9 % at ground level. Approximately 1900 photos were captured over each 40 hectare survey area for each camera.</w:t>
      </w:r>
    </w:p>
    <w:p w14:paraId="1B1F2535" w14:textId="77777777" w:rsidR="00563B4E" w:rsidRDefault="004E2782">
      <w:pPr>
        <w:pStyle w:val="Heading3"/>
      </w:pPr>
      <w:bookmarkStart w:id="36" w:name="structure-from-motion-sfm-processing"/>
      <w:bookmarkEnd w:id="36"/>
      <w:r>
        <w:t>Structure from Motion (SfM) processing</w:t>
      </w:r>
    </w:p>
    <w:p w14:paraId="14E3143C" w14:textId="77777777" w:rsidR="00563B4E" w:rsidRDefault="004E2782">
      <w:pPr>
        <w:pStyle w:val="FirstParagraph"/>
      </w:pPr>
      <w:r>
        <w:t>We used structure from motion (SfM) to generate dense point clouds (Figure 2), digital surface models (Figure 3), and orthorectified reflectance maps (Figure 4) for each field site (Frey et al. 2018). We used Pix4Dmapper Cloud to process imagery using parameters ideal for images of a densely vegetated area taken by a multispectral camera. For 29 sites, we processed the RedEdge3 multispectral imagery alone. For three sites, we processed the RGB and the multispectral imagery in the same project to enhance the point density of the resulting point cloud. All SfM projects resulted in a single processing “block,” indicating that all images in the project were optimized and processed together.</w:t>
      </w:r>
    </w:p>
    <w:p w14:paraId="668BFB31" w14:textId="77777777" w:rsidR="00563B4E" w:rsidRDefault="004E2782">
      <w:pPr>
        <w:pStyle w:val="FigurewithCaption"/>
      </w:pPr>
      <w:r>
        <w:rPr>
          <w:noProof/>
        </w:rPr>
        <w:drawing>
          <wp:inline distT="0" distB="0" distL="0" distR="0" wp14:anchorId="28C37CE2" wp14:editId="6E9AAB83">
            <wp:extent cx="5334000" cy="3556878"/>
            <wp:effectExtent l="0" t="0" r="0" b="0"/>
            <wp:docPr id="2" name="Picture" descr="Figure 2: A dense point cloud representing ~40 hectares of forest is generated using Structure from Motion (SfM) processing of ~1900 images. The dense point cloud z- position represents the ground elevation plus the vegetation height."/>
            <wp:cNvGraphicFramePr/>
            <a:graphic xmlns:a="http://schemas.openxmlformats.org/drawingml/2006/main">
              <a:graphicData uri="http://schemas.openxmlformats.org/drawingml/2006/picture">
                <pic:pic xmlns:pic="http://schemas.openxmlformats.org/drawingml/2006/picture">
                  <pic:nvPicPr>
                    <pic:cNvPr id="0" name="Picture" descr="../../figures/eldo_3k_3_point_cloud.png"/>
                    <pic:cNvPicPr>
                      <a:picLocks noChangeAspect="1" noChangeArrowheads="1"/>
                    </pic:cNvPicPr>
                  </pic:nvPicPr>
                  <pic:blipFill>
                    <a:blip r:embed="rId11"/>
                    <a:stretch>
                      <a:fillRect/>
                    </a:stretch>
                  </pic:blipFill>
                  <pic:spPr bwMode="auto">
                    <a:xfrm>
                      <a:off x="0" y="0"/>
                      <a:ext cx="5334000" cy="3556878"/>
                    </a:xfrm>
                    <a:prstGeom prst="rect">
                      <a:avLst/>
                    </a:prstGeom>
                    <a:noFill/>
                    <a:ln w="9525">
                      <a:noFill/>
                      <a:headEnd/>
                      <a:tailEnd/>
                    </a:ln>
                  </pic:spPr>
                </pic:pic>
              </a:graphicData>
            </a:graphic>
          </wp:inline>
        </w:drawing>
      </w:r>
    </w:p>
    <w:p w14:paraId="233065E3" w14:textId="77777777" w:rsidR="00563B4E" w:rsidRDefault="004E2782">
      <w:pPr>
        <w:pStyle w:val="ImageCaption"/>
      </w:pPr>
      <w:r>
        <w:t>Figure 2: A dense point cloud representing ~40 hectares of forest is generated using Structure from Motion (SfM) processing of ~1900 images. The dense point cloud z- position represents the ground elevation plus the vegetation height.</w:t>
      </w:r>
    </w:p>
    <w:p w14:paraId="12C17C33" w14:textId="77777777" w:rsidR="00563B4E" w:rsidRDefault="004E2782">
      <w:pPr>
        <w:pStyle w:val="FigurewithCaption"/>
      </w:pPr>
      <w:r>
        <w:rPr>
          <w:noProof/>
        </w:rPr>
        <w:lastRenderedPageBreak/>
        <w:drawing>
          <wp:inline distT="0" distB="0" distL="0" distR="0" wp14:anchorId="3EB2B062" wp14:editId="682579BD">
            <wp:extent cx="5334000" cy="5334000"/>
            <wp:effectExtent l="0" t="0" r="0" b="0"/>
            <wp:docPr id="3" name="Picture" descr="Figure 3: The digital surface model (DSM) is a 2-dimensional representation of the dense point cloud generated using structure from motion (SfM) processing. The DSM represents the ground elevation plus the vegetation height."/>
            <wp:cNvGraphicFramePr/>
            <a:graphic xmlns:a="http://schemas.openxmlformats.org/drawingml/2006/main">
              <a:graphicData uri="http://schemas.openxmlformats.org/drawingml/2006/picture">
                <pic:pic xmlns:pic="http://schemas.openxmlformats.org/drawingml/2006/picture">
                  <pic:nvPicPr>
                    <pic:cNvPr id="0" name="Picture" descr="../../figures/eldo_3k_3_dsm.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14:paraId="23C675FD" w14:textId="77777777" w:rsidR="00563B4E" w:rsidRDefault="004E2782">
      <w:pPr>
        <w:pStyle w:val="ImageCaption"/>
      </w:pPr>
      <w:r>
        <w:t>Figure 3: The digital surface model (DSM) is a 2-dimensional representation of the dense point cloud generated using structure from motion (SfM) processing. The DSM represents the ground elevation plus the vegetation height.</w:t>
      </w:r>
    </w:p>
    <w:p w14:paraId="0FA92D00" w14:textId="77777777" w:rsidR="00563B4E" w:rsidRDefault="004E2782">
      <w:pPr>
        <w:pStyle w:val="FigurewithCaption"/>
      </w:pPr>
      <w:r>
        <w:rPr>
          <w:noProof/>
        </w:rPr>
        <w:lastRenderedPageBreak/>
        <w:drawing>
          <wp:inline distT="0" distB="0" distL="0" distR="0" wp14:anchorId="00BC3536" wp14:editId="4F51FB29">
            <wp:extent cx="5334000" cy="3671530"/>
            <wp:effectExtent l="0" t="0" r="0" b="0"/>
            <wp:docPr id="4" name="Picture" descr="Figure 4: 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
            <wp:cNvGraphicFramePr/>
            <a:graphic xmlns:a="http://schemas.openxmlformats.org/drawingml/2006/main">
              <a:graphicData uri="http://schemas.openxmlformats.org/drawingml/2006/picture">
                <pic:pic xmlns:pic="http://schemas.openxmlformats.org/drawingml/2006/picture">
                  <pic:nvPicPr>
                    <pic:cNvPr id="0" name="Picture" descr="../../figures/eldo_3k_3_2_ortho-rgb.png"/>
                    <pic:cNvPicPr>
                      <a:picLocks noChangeAspect="1" noChangeArrowheads="1"/>
                    </pic:cNvPicPr>
                  </pic:nvPicPr>
                  <pic:blipFill>
                    <a:blip r:embed="rId13"/>
                    <a:stretch>
                      <a:fillRect/>
                    </a:stretch>
                  </pic:blipFill>
                  <pic:spPr bwMode="auto">
                    <a:xfrm>
                      <a:off x="0" y="0"/>
                      <a:ext cx="5334000" cy="3671530"/>
                    </a:xfrm>
                    <a:prstGeom prst="rect">
                      <a:avLst/>
                    </a:prstGeom>
                    <a:noFill/>
                    <a:ln w="9525">
                      <a:noFill/>
                      <a:headEnd/>
                      <a:tailEnd/>
                    </a:ln>
                  </pic:spPr>
                </pic:pic>
              </a:graphicData>
            </a:graphic>
          </wp:inline>
        </w:drawing>
      </w:r>
    </w:p>
    <w:p w14:paraId="6830146A" w14:textId="77777777" w:rsidR="00563B4E" w:rsidRDefault="004E2782">
      <w:pPr>
        <w:pStyle w:val="ImageCaption"/>
      </w:pPr>
      <w:r>
        <w:t>Figure 4: 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w:t>
      </w:r>
    </w:p>
    <w:p w14:paraId="178C2849" w14:textId="77777777" w:rsidR="00563B4E" w:rsidRDefault="004E2782">
      <w:pPr>
        <w:pStyle w:val="Heading3"/>
      </w:pPr>
      <w:bookmarkStart w:id="37" w:name="creating-canopy-height-models"/>
      <w:bookmarkEnd w:id="37"/>
      <w:r>
        <w:lastRenderedPageBreak/>
        <w:t>Creating canopy height models</w:t>
      </w:r>
    </w:p>
    <w:p w14:paraId="76F24312" w14:textId="77777777" w:rsidR="00563B4E" w:rsidRDefault="004E2782">
      <w:pPr>
        <w:pStyle w:val="FigurewithCaption"/>
      </w:pPr>
      <w:r>
        <w:rPr>
          <w:noProof/>
        </w:rPr>
        <w:drawing>
          <wp:inline distT="0" distB="0" distL="0" distR="0" wp14:anchorId="171D239F" wp14:editId="53EC53E4">
            <wp:extent cx="5334000" cy="3504045"/>
            <wp:effectExtent l="0" t="0" r="0" b="0"/>
            <wp:docPr id="5" name="Picture" descr="Figure 5: 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wp:cNvGraphicFramePr/>
            <a:graphic xmlns:a="http://schemas.openxmlformats.org/drawingml/2006/main">
              <a:graphicData uri="http://schemas.openxmlformats.org/drawingml/2006/picture">
                <pic:pic xmlns:pic="http://schemas.openxmlformats.org/drawingml/2006/picture">
                  <pic:nvPicPr>
                    <pic:cNvPr id="0" name="Picture" descr="../../figures/eldo_3k_3_dtm.png"/>
                    <pic:cNvPicPr>
                      <a:picLocks noChangeAspect="1" noChangeArrowheads="1"/>
                    </pic:cNvPicPr>
                  </pic:nvPicPr>
                  <pic:blipFill>
                    <a:blip r:embed="rId14"/>
                    <a:stretch>
                      <a:fillRect/>
                    </a:stretch>
                  </pic:blipFill>
                  <pic:spPr bwMode="auto">
                    <a:xfrm>
                      <a:off x="0" y="0"/>
                      <a:ext cx="5334000" cy="3504045"/>
                    </a:xfrm>
                    <a:prstGeom prst="rect">
                      <a:avLst/>
                    </a:prstGeom>
                    <a:noFill/>
                    <a:ln w="9525">
                      <a:noFill/>
                      <a:headEnd/>
                      <a:tailEnd/>
                    </a:ln>
                  </pic:spPr>
                </pic:pic>
              </a:graphicData>
            </a:graphic>
          </wp:inline>
        </w:drawing>
      </w:r>
    </w:p>
    <w:p w14:paraId="4703FF7A" w14:textId="77777777" w:rsidR="00563B4E" w:rsidRDefault="004E2782">
      <w:pPr>
        <w:pStyle w:val="ImageCaption"/>
      </w:pPr>
      <w:r>
        <w:t>Figure 5: 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w:t>
      </w:r>
    </w:p>
    <w:p w14:paraId="7F6CC18F" w14:textId="77777777" w:rsidR="00563B4E" w:rsidRDefault="004E2782">
      <w:pPr>
        <w:pStyle w:val="FigurewithCaption"/>
      </w:pPr>
      <w:r>
        <w:rPr>
          <w:noProof/>
        </w:rPr>
        <w:lastRenderedPageBreak/>
        <w:drawing>
          <wp:inline distT="0" distB="0" distL="0" distR="0" wp14:anchorId="2C5B3675" wp14:editId="4244FE2C">
            <wp:extent cx="5334000" cy="3504045"/>
            <wp:effectExtent l="0" t="0" r="0" b="0"/>
            <wp:docPr id="6" name="Picture" descr="Figure 6: The canopy height model (CHM) is generated by subtracting the digital terrain model from the digital surface model. The CHM represents the height of all of the elevation above ground level."/>
            <wp:cNvGraphicFramePr/>
            <a:graphic xmlns:a="http://schemas.openxmlformats.org/drawingml/2006/main">
              <a:graphicData uri="http://schemas.openxmlformats.org/drawingml/2006/picture">
                <pic:pic xmlns:pic="http://schemas.openxmlformats.org/drawingml/2006/picture">
                  <pic:nvPicPr>
                    <pic:cNvPr id="0" name="Picture" descr="../../figures/eldo_3k_3_chm.png"/>
                    <pic:cNvPicPr>
                      <a:picLocks noChangeAspect="1" noChangeArrowheads="1"/>
                    </pic:cNvPicPr>
                  </pic:nvPicPr>
                  <pic:blipFill>
                    <a:blip r:embed="rId15"/>
                    <a:stretch>
                      <a:fillRect/>
                    </a:stretch>
                  </pic:blipFill>
                  <pic:spPr bwMode="auto">
                    <a:xfrm>
                      <a:off x="0" y="0"/>
                      <a:ext cx="5334000" cy="3504045"/>
                    </a:xfrm>
                    <a:prstGeom prst="rect">
                      <a:avLst/>
                    </a:prstGeom>
                    <a:noFill/>
                    <a:ln w="9525">
                      <a:noFill/>
                      <a:headEnd/>
                      <a:tailEnd/>
                    </a:ln>
                  </pic:spPr>
                </pic:pic>
              </a:graphicData>
            </a:graphic>
          </wp:inline>
        </w:drawing>
      </w:r>
    </w:p>
    <w:p w14:paraId="0A4A8DC7" w14:textId="77777777" w:rsidR="00563B4E" w:rsidRDefault="004E2782">
      <w:pPr>
        <w:pStyle w:val="ImageCaption"/>
      </w:pPr>
      <w:r>
        <w:t>Figure 6: The canopy height model (CHM) is generated by subtracting the digital terrain model from the digital surface model. The CHM represents the height of all of the elevation above ground level.</w:t>
      </w:r>
    </w:p>
    <w:p w14:paraId="692DC476" w14:textId="77777777" w:rsidR="00563B4E" w:rsidRDefault="004E2782">
      <w:pPr>
        <w:pStyle w:val="BodyText"/>
      </w:pPr>
      <w:r>
        <w:t xml:space="preserve">We classified each survey area’s dense point cloud into “ground” and “non-ground” points using a cloth simulation filter algorithm (Zhang et al. 2016) implemented in the </w:t>
      </w:r>
      <w:r>
        <w:rPr>
          <w:rStyle w:val="VerbatimChar"/>
        </w:rPr>
        <w:t>lidR</w:t>
      </w:r>
      <w:r>
        <w:t xml:space="preserve"> (Roussel et al. 2019) package. We rasterized the ground points using the </w:t>
      </w:r>
      <w:r>
        <w:rPr>
          <w:rStyle w:val="VerbatimChar"/>
        </w:rPr>
        <w:t>raster</w:t>
      </w:r>
      <w:r>
        <w:t xml:space="preserve"> package (Hijmans et al. 2019) to create a digital terrain model (Figure 5) representing the ground underneath the vegetation at 1 meter resolution. We created a canopy height model (Figure 6) by subtracting the digital terrain model from the digital surface model created in Pix4Dmapper.</w:t>
      </w:r>
    </w:p>
    <w:p w14:paraId="1BD6D369" w14:textId="77777777" w:rsidR="00563B4E" w:rsidRDefault="004E2782">
      <w:pPr>
        <w:pStyle w:val="Heading3"/>
      </w:pPr>
      <w:bookmarkStart w:id="38" w:name="tree-detection"/>
      <w:bookmarkEnd w:id="38"/>
      <w:r>
        <w:t>Tree detection</w:t>
      </w:r>
    </w:p>
    <w:p w14:paraId="1B79363E" w14:textId="77777777" w:rsidR="00563B4E" w:rsidRDefault="004E2782">
      <w:pPr>
        <w:pStyle w:val="FirstParagraph"/>
      </w:pPr>
      <w:r>
        <w:t xml:space="preserve">We tested a total of 7 automatic tree detection algorithms and a total of 177 parameter sets on the canopy height model or the dense point cloud to locate trees within each site (Table 2). We used 3 parameter sets of a variable window filter using the </w:t>
      </w:r>
      <w:r>
        <w:rPr>
          <w:rStyle w:val="VerbatimChar"/>
        </w:rPr>
        <w:t>vwf()</w:t>
      </w:r>
      <w:r>
        <w:t xml:space="preserve"> function in the </w:t>
      </w:r>
      <w:r>
        <w:rPr>
          <w:rStyle w:val="VerbatimChar"/>
        </w:rPr>
        <w:t>ForestTools</w:t>
      </w:r>
      <w:r>
        <w:t xml:space="preserve"> (Plowright 2018) </w:t>
      </w:r>
      <w:r>
        <w:rPr>
          <w:rStyle w:val="VerbatimChar"/>
        </w:rPr>
        <w:t>R</w:t>
      </w:r>
      <w:r>
        <w:t xml:space="preserve"> package, including the default </w:t>
      </w:r>
      <w:r>
        <w:rPr>
          <w:rStyle w:val="VerbatimChar"/>
        </w:rPr>
        <w:t>winFun</w:t>
      </w:r>
      <w:r>
        <w:t xml:space="preserve"> parameter for the </w:t>
      </w:r>
      <w:r>
        <w:rPr>
          <w:rStyle w:val="VerbatimChar"/>
        </w:rPr>
        <w:t>vwf()</w:t>
      </w:r>
      <w:r>
        <w:t xml:space="preserve"> function as well as the “pines” and “combined” functions from Popescu and Wynne (2004) as the </w:t>
      </w:r>
      <w:r>
        <w:rPr>
          <w:rStyle w:val="VerbatimChar"/>
        </w:rPr>
        <w:t>winFun</w:t>
      </w:r>
      <w:r>
        <w:t xml:space="preserve"> parameter. We used 6 parameter sets of a local maximum filter implemented in </w:t>
      </w:r>
      <w:r>
        <w:rPr>
          <w:rStyle w:val="VerbatimChar"/>
        </w:rPr>
        <w:t>lidR</w:t>
      </w:r>
      <w:r>
        <w:t xml:space="preserve">. We used 131 parameter sets of the algorithm from Li et al. (2012), which operates on the original point cloud. These parameter sets included those from Shin et al. (2018) and Jakubowski et al. (2013). We used 3 parameter sets of the </w:t>
      </w:r>
      <w:r>
        <w:rPr>
          <w:rStyle w:val="VerbatimChar"/>
        </w:rPr>
        <w:t>watershed</w:t>
      </w:r>
      <w:r>
        <w:t xml:space="preserve"> algorithm implemented in </w:t>
      </w:r>
      <w:r>
        <w:rPr>
          <w:rStyle w:val="VerbatimChar"/>
        </w:rPr>
        <w:t>lidR</w:t>
      </w:r>
      <w:r>
        <w:t xml:space="preserve">, which is a wrapper for a function in the </w:t>
      </w:r>
      <w:r>
        <w:rPr>
          <w:rStyle w:val="VerbatimChar"/>
        </w:rPr>
        <w:t>EBImage</w:t>
      </w:r>
      <w:r>
        <w:t xml:space="preserve"> package (Pau et al. 2010). We used 3 parameter sets of </w:t>
      </w:r>
      <w:r>
        <w:rPr>
          <w:rStyle w:val="VerbatimChar"/>
        </w:rPr>
        <w:t>ptrees</w:t>
      </w:r>
      <w:r>
        <w:t xml:space="preserve"> (Vega et al. 2014) implemented in </w:t>
      </w:r>
      <w:r>
        <w:rPr>
          <w:rStyle w:val="VerbatimChar"/>
        </w:rPr>
        <w:t>lidR</w:t>
      </w:r>
      <w:r>
        <w:t xml:space="preserve"> (Roussel et al. 2019) and </w:t>
      </w:r>
      <w:r>
        <w:rPr>
          <w:rStyle w:val="VerbatimChar"/>
        </w:rPr>
        <w:t>lidRplugins</w:t>
      </w:r>
      <w:r>
        <w:t xml:space="preserve"> (Roussel 2019) and which operates on the raw </w:t>
      </w:r>
      <w:r>
        <w:lastRenderedPageBreak/>
        <w:t xml:space="preserve">point cloud, without first normalizing it to height above ground level (i.e.. subtracting the ground elevation from the dense point cloud). We used the default parameter set of the </w:t>
      </w:r>
      <w:r>
        <w:rPr>
          <w:rStyle w:val="VerbatimChar"/>
        </w:rPr>
        <w:t>multichm</w:t>
      </w:r>
      <w:r>
        <w:t xml:space="preserve"> (Eysn et al. 2015) algorithm implemented in </w:t>
      </w:r>
      <w:r>
        <w:rPr>
          <w:rStyle w:val="VerbatimChar"/>
        </w:rPr>
        <w:t>lidR</w:t>
      </w:r>
      <w:r>
        <w:t xml:space="preserve"> (Roussel et al. 2019) and </w:t>
      </w:r>
      <w:r>
        <w:rPr>
          <w:rStyle w:val="VerbatimChar"/>
        </w:rPr>
        <w:t>lidRplugins</w:t>
      </w:r>
      <w:r>
        <w:t xml:space="preserve"> (Roussel 2019). Finally, we used 30 parameter sets of the experimental algorithm </w:t>
      </w:r>
      <w:r>
        <w:rPr>
          <w:rStyle w:val="VerbatimChar"/>
        </w:rPr>
        <w:t>lmfx</w:t>
      </w:r>
      <w:r>
        <w:t xml:space="preserve"> (Roussel 2019).</w:t>
      </w:r>
    </w:p>
    <w:p w14:paraId="1422ACDC" w14:textId="77777777" w:rsidR="00563B4E" w:rsidRDefault="004E2782">
      <w:pPr>
        <w:pStyle w:val="TableCaption"/>
      </w:pPr>
      <w:r>
        <w:t>Table 2: Algorithm name, number of parameter sets tested for each algorithm, and references.</w:t>
      </w:r>
    </w:p>
    <w:tbl>
      <w:tblPr>
        <w:tblW w:w="4027" w:type="pct"/>
        <w:tblLook w:val="07E0" w:firstRow="1" w:lastRow="1" w:firstColumn="1" w:lastColumn="1" w:noHBand="1" w:noVBand="1"/>
        <w:tblCaption w:val="Table 2: Algorithm name, number of parameter sets tested for each algorithm, and references."/>
      </w:tblPr>
      <w:tblGrid>
        <w:gridCol w:w="1510"/>
        <w:gridCol w:w="1930"/>
        <w:gridCol w:w="4099"/>
      </w:tblGrid>
      <w:tr w:rsidR="00563B4E" w14:paraId="50B6F4B9" w14:textId="77777777">
        <w:tc>
          <w:tcPr>
            <w:tcW w:w="0" w:type="auto"/>
            <w:tcBorders>
              <w:bottom w:val="single" w:sz="0" w:space="0" w:color="auto"/>
            </w:tcBorders>
            <w:vAlign w:val="bottom"/>
          </w:tcPr>
          <w:p w14:paraId="114E4094" w14:textId="77777777" w:rsidR="00563B4E" w:rsidRDefault="004E2782">
            <w:pPr>
              <w:pStyle w:val="Compact"/>
              <w:jc w:val="center"/>
            </w:pPr>
            <w:r>
              <w:t>Algorithm</w:t>
            </w:r>
          </w:p>
        </w:tc>
        <w:tc>
          <w:tcPr>
            <w:tcW w:w="0" w:type="auto"/>
            <w:tcBorders>
              <w:bottom w:val="single" w:sz="0" w:space="0" w:color="auto"/>
            </w:tcBorders>
            <w:vAlign w:val="bottom"/>
          </w:tcPr>
          <w:p w14:paraId="02101A47" w14:textId="77777777" w:rsidR="00563B4E" w:rsidRDefault="004E2782">
            <w:pPr>
              <w:pStyle w:val="Compact"/>
              <w:jc w:val="center"/>
            </w:pPr>
            <w:r>
              <w:t>Parameter sets tested</w:t>
            </w:r>
          </w:p>
        </w:tc>
        <w:tc>
          <w:tcPr>
            <w:tcW w:w="0" w:type="auto"/>
            <w:tcBorders>
              <w:bottom w:val="single" w:sz="0" w:space="0" w:color="auto"/>
            </w:tcBorders>
            <w:vAlign w:val="bottom"/>
          </w:tcPr>
          <w:p w14:paraId="3ECCC539" w14:textId="77777777" w:rsidR="00563B4E" w:rsidRDefault="004E2782">
            <w:pPr>
              <w:pStyle w:val="Compact"/>
              <w:jc w:val="center"/>
            </w:pPr>
            <w:r>
              <w:t>Reference(s)</w:t>
            </w:r>
          </w:p>
        </w:tc>
      </w:tr>
      <w:tr w:rsidR="00563B4E" w14:paraId="6599072F" w14:textId="77777777">
        <w:tc>
          <w:tcPr>
            <w:tcW w:w="0" w:type="auto"/>
          </w:tcPr>
          <w:p w14:paraId="15D745F6" w14:textId="77777777" w:rsidR="00563B4E" w:rsidRDefault="004E2782">
            <w:pPr>
              <w:pStyle w:val="Compact"/>
              <w:jc w:val="center"/>
            </w:pPr>
            <w:r>
              <w:t>li2012</w:t>
            </w:r>
          </w:p>
        </w:tc>
        <w:tc>
          <w:tcPr>
            <w:tcW w:w="0" w:type="auto"/>
          </w:tcPr>
          <w:p w14:paraId="7EA39F4B" w14:textId="77777777" w:rsidR="00563B4E" w:rsidRDefault="004E2782">
            <w:pPr>
              <w:pStyle w:val="Compact"/>
              <w:jc w:val="center"/>
            </w:pPr>
            <w:r>
              <w:t>131</w:t>
            </w:r>
          </w:p>
        </w:tc>
        <w:tc>
          <w:tcPr>
            <w:tcW w:w="0" w:type="auto"/>
          </w:tcPr>
          <w:p w14:paraId="6622F189" w14:textId="77777777" w:rsidR="00563B4E" w:rsidRDefault="004E2782">
            <w:pPr>
              <w:pStyle w:val="Compact"/>
              <w:jc w:val="center"/>
            </w:pPr>
            <w:r>
              <w:t>Li et al. (2012); Jakubowski et al. (2013); Shin et al. (2018)</w:t>
            </w:r>
          </w:p>
        </w:tc>
      </w:tr>
      <w:tr w:rsidR="00563B4E" w14:paraId="59C3D116" w14:textId="77777777">
        <w:tc>
          <w:tcPr>
            <w:tcW w:w="0" w:type="auto"/>
          </w:tcPr>
          <w:p w14:paraId="3AB57DED" w14:textId="77777777" w:rsidR="00563B4E" w:rsidRDefault="004E2782">
            <w:pPr>
              <w:pStyle w:val="Compact"/>
              <w:jc w:val="center"/>
            </w:pPr>
            <w:r>
              <w:t>lmfx</w:t>
            </w:r>
          </w:p>
        </w:tc>
        <w:tc>
          <w:tcPr>
            <w:tcW w:w="0" w:type="auto"/>
          </w:tcPr>
          <w:p w14:paraId="5FACBD7E" w14:textId="77777777" w:rsidR="00563B4E" w:rsidRDefault="004E2782">
            <w:pPr>
              <w:pStyle w:val="Compact"/>
              <w:jc w:val="center"/>
            </w:pPr>
            <w:r>
              <w:t>30</w:t>
            </w:r>
          </w:p>
        </w:tc>
        <w:tc>
          <w:tcPr>
            <w:tcW w:w="0" w:type="auto"/>
          </w:tcPr>
          <w:p w14:paraId="00EE8729" w14:textId="77777777" w:rsidR="00563B4E" w:rsidRDefault="004E2782">
            <w:pPr>
              <w:pStyle w:val="Compact"/>
              <w:jc w:val="center"/>
            </w:pPr>
            <w:r>
              <w:t>Roussel (2019)</w:t>
            </w:r>
          </w:p>
        </w:tc>
      </w:tr>
      <w:tr w:rsidR="00563B4E" w14:paraId="53E42B7E" w14:textId="77777777">
        <w:tc>
          <w:tcPr>
            <w:tcW w:w="0" w:type="auto"/>
          </w:tcPr>
          <w:p w14:paraId="483924BD" w14:textId="77777777" w:rsidR="00563B4E" w:rsidRDefault="004E2782">
            <w:pPr>
              <w:pStyle w:val="Compact"/>
              <w:jc w:val="center"/>
            </w:pPr>
            <w:r>
              <w:t>localMaxima</w:t>
            </w:r>
          </w:p>
        </w:tc>
        <w:tc>
          <w:tcPr>
            <w:tcW w:w="0" w:type="auto"/>
          </w:tcPr>
          <w:p w14:paraId="5343539B" w14:textId="77777777" w:rsidR="00563B4E" w:rsidRDefault="004E2782">
            <w:pPr>
              <w:pStyle w:val="Compact"/>
              <w:jc w:val="center"/>
            </w:pPr>
            <w:r>
              <w:t>6</w:t>
            </w:r>
          </w:p>
        </w:tc>
        <w:tc>
          <w:tcPr>
            <w:tcW w:w="0" w:type="auto"/>
          </w:tcPr>
          <w:p w14:paraId="58EB3F31" w14:textId="77777777" w:rsidR="00563B4E" w:rsidRDefault="004E2782">
            <w:pPr>
              <w:pStyle w:val="Compact"/>
              <w:jc w:val="center"/>
            </w:pPr>
            <w:r>
              <w:t>Roussel et al. (2019)</w:t>
            </w:r>
          </w:p>
        </w:tc>
      </w:tr>
      <w:tr w:rsidR="00563B4E" w14:paraId="0DFD7BE0" w14:textId="77777777">
        <w:tc>
          <w:tcPr>
            <w:tcW w:w="0" w:type="auto"/>
          </w:tcPr>
          <w:p w14:paraId="736561CE" w14:textId="77777777" w:rsidR="00563B4E" w:rsidRDefault="004E2782">
            <w:pPr>
              <w:pStyle w:val="Compact"/>
              <w:jc w:val="center"/>
            </w:pPr>
            <w:r>
              <w:t>multichm</w:t>
            </w:r>
          </w:p>
        </w:tc>
        <w:tc>
          <w:tcPr>
            <w:tcW w:w="0" w:type="auto"/>
          </w:tcPr>
          <w:p w14:paraId="1365FE4B" w14:textId="77777777" w:rsidR="00563B4E" w:rsidRDefault="004E2782">
            <w:pPr>
              <w:pStyle w:val="Compact"/>
              <w:jc w:val="center"/>
            </w:pPr>
            <w:r>
              <w:t>1</w:t>
            </w:r>
          </w:p>
        </w:tc>
        <w:tc>
          <w:tcPr>
            <w:tcW w:w="0" w:type="auto"/>
          </w:tcPr>
          <w:p w14:paraId="4AD950CC" w14:textId="77777777" w:rsidR="00563B4E" w:rsidRDefault="004E2782">
            <w:pPr>
              <w:pStyle w:val="Compact"/>
              <w:jc w:val="center"/>
            </w:pPr>
            <w:r>
              <w:t>Eysn et al. (2015)</w:t>
            </w:r>
          </w:p>
        </w:tc>
      </w:tr>
      <w:tr w:rsidR="00563B4E" w14:paraId="42646DB7" w14:textId="77777777">
        <w:tc>
          <w:tcPr>
            <w:tcW w:w="0" w:type="auto"/>
          </w:tcPr>
          <w:p w14:paraId="50860B14" w14:textId="77777777" w:rsidR="00563B4E" w:rsidRDefault="004E2782">
            <w:pPr>
              <w:pStyle w:val="Compact"/>
              <w:jc w:val="center"/>
            </w:pPr>
            <w:r>
              <w:t>ptrees</w:t>
            </w:r>
          </w:p>
        </w:tc>
        <w:tc>
          <w:tcPr>
            <w:tcW w:w="0" w:type="auto"/>
          </w:tcPr>
          <w:p w14:paraId="4163DBC7" w14:textId="77777777" w:rsidR="00563B4E" w:rsidRDefault="004E2782">
            <w:pPr>
              <w:pStyle w:val="Compact"/>
              <w:jc w:val="center"/>
            </w:pPr>
            <w:r>
              <w:t>3</w:t>
            </w:r>
          </w:p>
        </w:tc>
        <w:tc>
          <w:tcPr>
            <w:tcW w:w="0" w:type="auto"/>
          </w:tcPr>
          <w:p w14:paraId="2EF32F25" w14:textId="77777777" w:rsidR="00563B4E" w:rsidRDefault="004E2782">
            <w:pPr>
              <w:pStyle w:val="Compact"/>
              <w:jc w:val="center"/>
            </w:pPr>
            <w:r>
              <w:t>Vega et al. (2014)</w:t>
            </w:r>
          </w:p>
        </w:tc>
      </w:tr>
      <w:tr w:rsidR="00563B4E" w14:paraId="0728DA74" w14:textId="77777777">
        <w:tc>
          <w:tcPr>
            <w:tcW w:w="0" w:type="auto"/>
          </w:tcPr>
          <w:p w14:paraId="21D1E611" w14:textId="77777777" w:rsidR="00563B4E" w:rsidRDefault="004E2782">
            <w:pPr>
              <w:pStyle w:val="Compact"/>
              <w:jc w:val="center"/>
            </w:pPr>
            <w:r>
              <w:t>vwf</w:t>
            </w:r>
          </w:p>
        </w:tc>
        <w:tc>
          <w:tcPr>
            <w:tcW w:w="0" w:type="auto"/>
          </w:tcPr>
          <w:p w14:paraId="0C73D2D3" w14:textId="77777777" w:rsidR="00563B4E" w:rsidRDefault="004E2782">
            <w:pPr>
              <w:pStyle w:val="Compact"/>
              <w:jc w:val="center"/>
            </w:pPr>
            <w:r>
              <w:t>3</w:t>
            </w:r>
          </w:p>
        </w:tc>
        <w:tc>
          <w:tcPr>
            <w:tcW w:w="0" w:type="auto"/>
          </w:tcPr>
          <w:p w14:paraId="526BA86A" w14:textId="77777777" w:rsidR="00563B4E" w:rsidRDefault="004E2782">
            <w:pPr>
              <w:pStyle w:val="Compact"/>
              <w:jc w:val="center"/>
            </w:pPr>
            <w:r>
              <w:t>Plowright (2018)</w:t>
            </w:r>
          </w:p>
        </w:tc>
      </w:tr>
      <w:tr w:rsidR="00563B4E" w14:paraId="12949837" w14:textId="77777777">
        <w:tc>
          <w:tcPr>
            <w:tcW w:w="0" w:type="auto"/>
          </w:tcPr>
          <w:p w14:paraId="455155DA" w14:textId="77777777" w:rsidR="00563B4E" w:rsidRDefault="004E2782">
            <w:pPr>
              <w:pStyle w:val="Compact"/>
              <w:jc w:val="center"/>
            </w:pPr>
            <w:r>
              <w:t>watershed</w:t>
            </w:r>
          </w:p>
        </w:tc>
        <w:tc>
          <w:tcPr>
            <w:tcW w:w="0" w:type="auto"/>
          </w:tcPr>
          <w:p w14:paraId="5C57717F" w14:textId="77777777" w:rsidR="00563B4E" w:rsidRDefault="004E2782">
            <w:pPr>
              <w:pStyle w:val="Compact"/>
              <w:jc w:val="center"/>
            </w:pPr>
            <w:r>
              <w:t>3</w:t>
            </w:r>
          </w:p>
        </w:tc>
        <w:tc>
          <w:tcPr>
            <w:tcW w:w="0" w:type="auto"/>
          </w:tcPr>
          <w:p w14:paraId="21AA0528" w14:textId="77777777" w:rsidR="00563B4E" w:rsidRDefault="004E2782">
            <w:pPr>
              <w:pStyle w:val="Compact"/>
              <w:jc w:val="center"/>
            </w:pPr>
            <w:r>
              <w:t>Pau et al. (2010)</w:t>
            </w:r>
          </w:p>
        </w:tc>
      </w:tr>
    </w:tbl>
    <w:p w14:paraId="69A030CC" w14:textId="77777777" w:rsidR="00563B4E" w:rsidRDefault="004E2782">
      <w:pPr>
        <w:pStyle w:val="Heading3"/>
      </w:pPr>
      <w:bookmarkStart w:id="39" w:name="map-ground-data"/>
      <w:bookmarkEnd w:id="39"/>
      <w:r>
        <w:t>Map ground data</w:t>
      </w:r>
    </w:p>
    <w:p w14:paraId="417CF281" w14:textId="77777777" w:rsidR="00563B4E" w:rsidRDefault="004E2782">
      <w:pPr>
        <w:pStyle w:val="FirstParagraph"/>
      </w:pPr>
      <w:r>
        <w:t xml:space="preserve">Each orthorectified reflectance map was inspected to locate the 5 orange “X”s marking the center of the field plots (Figure 4), though some plot centers were obscured due to dense interlocking tree crowns or because a plot center was located directly under a single tree crown. We were able to locate 110 out of 180 field plots and were then able to use these plots for validation of automated tree detection algorithms. We used the </w:t>
      </w:r>
      <w:r>
        <w:rPr>
          <w:rStyle w:val="VerbatimChar"/>
        </w:rPr>
        <w:t>sf</w:t>
      </w:r>
      <w:r>
        <w:t xml:space="preserve"> package (Pebesma et al. 2019) to convert distance-from-center and azimuth measurements of each tree in the ground plots to an x-y position on the SfM-derived reflectance map using the x-y position of the orange X visible in the reflectance map as the center.</w:t>
      </w:r>
    </w:p>
    <w:p w14:paraId="71700405" w14:textId="77777777" w:rsidR="00563B4E" w:rsidRDefault="004E2782">
      <w:pPr>
        <w:pStyle w:val="Heading3"/>
      </w:pPr>
      <w:bookmarkStart w:id="40" w:name="correspondence-of-automatic-tree-detecti"/>
      <w:bookmarkEnd w:id="40"/>
      <w:r>
        <w:t>Correspondence of automatic tree detection with ground data</w:t>
      </w:r>
    </w:p>
    <w:p w14:paraId="715726C1" w14:textId="77777777" w:rsidR="00563B4E" w:rsidRDefault="004E2782">
      <w:pPr>
        <w:pStyle w:val="FirstParagraph"/>
      </w:pPr>
      <w:r>
        <w:t>We calculated 7 forest structure metrics for each field plot using the ground data collected by Fettig et al. (2019): total number of trees, number of trees greater than 15 meters, mean height of trees, 25</w:t>
      </w:r>
      <w:r>
        <w:rPr>
          <w:vertAlign w:val="superscript"/>
        </w:rPr>
        <w:t>th</w:t>
      </w:r>
      <w:r>
        <w:t xml:space="preserve"> percentile tree height, 75</w:t>
      </w:r>
      <w:r>
        <w:rPr>
          <w:vertAlign w:val="superscript"/>
        </w:rPr>
        <w:t>th</w:t>
      </w:r>
      <w:r>
        <w:t xml:space="preserve"> percentile tree height, mean distance to nearest tree neighbor, mean distance to 2</w:t>
      </w:r>
      <w:r>
        <w:rPr>
          <w:vertAlign w:val="superscript"/>
        </w:rPr>
        <w:t>nd</w:t>
      </w:r>
      <w:r>
        <w:t xml:space="preserve"> nearest neighbor.</w:t>
      </w:r>
    </w:p>
    <w:p w14:paraId="3776AC88" w14:textId="77777777" w:rsidR="00563B4E" w:rsidRDefault="004E2782">
      <w:pPr>
        <w:pStyle w:val="BodyText"/>
      </w:pPr>
      <w:r>
        <w:t>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14:paraId="5EC59EF8" w14:textId="77777777" w:rsidR="00563B4E" w:rsidRDefault="004E2782">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 For each </w:t>
      </w:r>
      <w:r>
        <w:lastRenderedPageBreak/>
        <w:t>algorithm/parameter set, we summed the number of forest structure metrics for which it reached these 5% thresholds. For automatically detecting trees across the whole study, we selected the algorithm/parameter set that performed well across the most number of forest metrics (Figure 7).</w:t>
      </w:r>
    </w:p>
    <w:p w14:paraId="5E706775" w14:textId="77777777" w:rsidR="00563B4E" w:rsidRDefault="004E2782">
      <w:pPr>
        <w:pStyle w:val="FigurewithCaption"/>
      </w:pPr>
      <w:r>
        <w:rPr>
          <w:noProof/>
        </w:rPr>
        <w:drawing>
          <wp:inline distT="0" distB="0" distL="0" distR="0" wp14:anchorId="6BD7A564" wp14:editId="4AF0CB23">
            <wp:extent cx="5334000" cy="3504045"/>
            <wp:effectExtent l="0" t="0" r="0" b="0"/>
            <wp:docPr id="7" name="Picture" descr="Figure 7: Tree locations are detected using the lmfx (Roussel et al. 2019) treetop detection algorithm on the dense point cloud."/>
            <wp:cNvGraphicFramePr/>
            <a:graphic xmlns:a="http://schemas.openxmlformats.org/drawingml/2006/main">
              <a:graphicData uri="http://schemas.openxmlformats.org/drawingml/2006/picture">
                <pic:pic xmlns:pic="http://schemas.openxmlformats.org/drawingml/2006/picture">
                  <pic:nvPicPr>
                    <pic:cNvPr id="0" name="Picture" descr="../../figures/eldo_3k_3_ttops.png"/>
                    <pic:cNvPicPr>
                      <a:picLocks noChangeAspect="1" noChangeArrowheads="1"/>
                    </pic:cNvPicPr>
                  </pic:nvPicPr>
                  <pic:blipFill>
                    <a:blip r:embed="rId16"/>
                    <a:stretch>
                      <a:fillRect/>
                    </a:stretch>
                  </pic:blipFill>
                  <pic:spPr bwMode="auto">
                    <a:xfrm>
                      <a:off x="0" y="0"/>
                      <a:ext cx="5334000" cy="3504045"/>
                    </a:xfrm>
                    <a:prstGeom prst="rect">
                      <a:avLst/>
                    </a:prstGeom>
                    <a:noFill/>
                    <a:ln w="9525">
                      <a:noFill/>
                      <a:headEnd/>
                      <a:tailEnd/>
                    </a:ln>
                  </pic:spPr>
                </pic:pic>
              </a:graphicData>
            </a:graphic>
          </wp:inline>
        </w:drawing>
      </w:r>
    </w:p>
    <w:p w14:paraId="193DEBC4" w14:textId="77777777" w:rsidR="00563B4E" w:rsidRDefault="004E2782">
      <w:pPr>
        <w:pStyle w:val="ImageCaption"/>
      </w:pPr>
      <w:r>
        <w:t xml:space="preserve">Figure 7: Tree locations are detected using the </w:t>
      </w:r>
      <w:r>
        <w:rPr>
          <w:rStyle w:val="VerbatimChar"/>
        </w:rPr>
        <w:t>lmfx</w:t>
      </w:r>
      <w:r>
        <w:t xml:space="preserve"> (Roussel et al. 2019) treetop detection algorithm on the dense point cloud.</w:t>
      </w:r>
    </w:p>
    <w:p w14:paraId="778A8622" w14:textId="77777777" w:rsidR="00563B4E" w:rsidRDefault="004E2782">
      <w:pPr>
        <w:pStyle w:val="Heading3"/>
      </w:pPr>
      <w:bookmarkStart w:id="41" w:name="segmentation-of-crowns"/>
      <w:bookmarkEnd w:id="41"/>
      <w:r>
        <w:lastRenderedPageBreak/>
        <w:t>Segmentation of crowns</w:t>
      </w:r>
    </w:p>
    <w:p w14:paraId="1848AE94" w14:textId="77777777" w:rsidR="00563B4E" w:rsidRDefault="004E2782">
      <w:pPr>
        <w:pStyle w:val="FigurewithCaption"/>
      </w:pPr>
      <w:r>
        <w:rPr>
          <w:noProof/>
        </w:rPr>
        <w:drawing>
          <wp:inline distT="0" distB="0" distL="0" distR="0" wp14:anchorId="12ADE771" wp14:editId="349498D7">
            <wp:extent cx="5334000" cy="3504045"/>
            <wp:effectExtent l="0" t="0" r="0" b="0"/>
            <wp:docPr id="8" name="Picture" descr="Figure 8: 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wp:cNvGraphicFramePr/>
            <a:graphic xmlns:a="http://schemas.openxmlformats.org/drawingml/2006/main">
              <a:graphicData uri="http://schemas.openxmlformats.org/drawingml/2006/picture">
                <pic:pic xmlns:pic="http://schemas.openxmlformats.org/drawingml/2006/picture">
                  <pic:nvPicPr>
                    <pic:cNvPr id="0" name="Picture" descr="../../figures/eldo_3k_3_crowns.png"/>
                    <pic:cNvPicPr>
                      <a:picLocks noChangeAspect="1" noChangeArrowheads="1"/>
                    </pic:cNvPicPr>
                  </pic:nvPicPr>
                  <pic:blipFill>
                    <a:blip r:embed="rId17"/>
                    <a:stretch>
                      <a:fillRect/>
                    </a:stretch>
                  </pic:blipFill>
                  <pic:spPr bwMode="auto">
                    <a:xfrm>
                      <a:off x="0" y="0"/>
                      <a:ext cx="5334000" cy="3504045"/>
                    </a:xfrm>
                    <a:prstGeom prst="rect">
                      <a:avLst/>
                    </a:prstGeom>
                    <a:noFill/>
                    <a:ln w="9525">
                      <a:noFill/>
                      <a:headEnd/>
                      <a:tailEnd/>
                    </a:ln>
                  </pic:spPr>
                </pic:pic>
              </a:graphicData>
            </a:graphic>
          </wp:inline>
        </w:drawing>
      </w:r>
    </w:p>
    <w:p w14:paraId="375E30B8" w14:textId="77777777" w:rsidR="00563B4E" w:rsidRDefault="004E2782">
      <w:pPr>
        <w:pStyle w:val="ImageCaption"/>
      </w:pPr>
      <w:r>
        <w:t>Figure 8: 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w:t>
      </w:r>
    </w:p>
    <w:p w14:paraId="337FCB3A" w14:textId="77777777" w:rsidR="00563B4E" w:rsidRDefault="004E2782">
      <w:pPr>
        <w:pStyle w:val="BodyText"/>
      </w:pPr>
      <w:r>
        <w:t xml:space="preserve">We delineated individual tree crowns with a marker controlled watershed segmentation algorithm (Meyer and Beucher 1990) using the detected treetops as markers implemented in the </w:t>
      </w:r>
      <w:r>
        <w:rPr>
          <w:rStyle w:val="VerbatimChar"/>
        </w:rPr>
        <w:t>ForestTools</w:t>
      </w:r>
      <w:r>
        <w:t xml:space="preserve"> package (Plowright 2018).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(Figure 8). Image overlap decreases near the edges of the overall flight path, which reduces the quality of the SfM processing in those areas. Thus, we excluded segmented crowns within 35 meters of the edge of the survey area. Given the narrower field of view of the RedEdge3 multispectral camera versus the X3 RGB camera whose optical parameters were used to define the ~40 hectare survey area around each site, as well as the 35 meter additional buffering, the survey area at each site was approximately 30 hectares (Table 3).</w:t>
      </w:r>
    </w:p>
    <w:p w14:paraId="48A43561" w14:textId="77777777" w:rsidR="00563B4E" w:rsidRDefault="004E2782">
      <w:pPr>
        <w:pStyle w:val="BodyText"/>
      </w:pPr>
      <w:r>
        <w:t xml:space="preserve">We used the </w:t>
      </w:r>
      <w:r>
        <w:rPr>
          <w:rStyle w:val="VerbatimChar"/>
        </w:rPr>
        <w:t>velox</w:t>
      </w:r>
      <w:r>
        <w:t xml:space="preserve"> package (Hunziker 2017) to extract all the pixel values from the orthorectified reflectance map for each of the 5 narrow bands within each segmented crown polygon. Per pixel, we additionally calculated the normalized difference vegetation index (NDVI; Rouse et al. (1973)), the normalized difference red edge (NDRE; Gitelson and Merzlyak (1994)), the red-green index (RGI; Coops et al. (2006)), the red edge chlorophyll </w:t>
      </w:r>
      <w:r>
        <w:lastRenderedPageBreak/>
        <w:t>index (CI</w:t>
      </w:r>
      <w:r>
        <w:rPr>
          <w:vertAlign w:val="subscript"/>
        </w:rPr>
        <w:t>red</w:t>
      </w:r>
      <w:r>
        <w:t xml:space="preserve"> </w:t>
      </w:r>
      <w:r>
        <w:rPr>
          <w:vertAlign w:val="subscript"/>
        </w:rPr>
        <w:t>edge</w:t>
      </w:r>
      <w:r>
        <w:t>; Clevers and Gitelson (2013)), and the green chlorophyll index (CI</w:t>
      </w:r>
      <w:r>
        <w:rPr>
          <w:vertAlign w:val="subscript"/>
        </w:rPr>
        <w:t>green</w:t>
      </w:r>
      <w:r>
        <w:t>; Clevers and Gitelson (2013)). For each crown polygon, we calculated the mean value for each raw and derived reflectance band (5 raw; 5 derived).</w:t>
      </w:r>
    </w:p>
    <w:p w14:paraId="5EA0A4C0" w14:textId="77777777" w:rsidR="00563B4E" w:rsidRDefault="004E2782">
      <w:pPr>
        <w:pStyle w:val="Heading3"/>
      </w:pPr>
      <w:bookmarkStart w:id="42" w:name="classification-of-trees"/>
      <w:bookmarkEnd w:id="42"/>
      <w:r>
        <w:t>Classification of trees</w:t>
      </w:r>
    </w:p>
    <w:p w14:paraId="53DD43C6" w14:textId="77777777" w:rsidR="00563B4E" w:rsidRDefault="004E2782">
      <w:pPr>
        <w:pStyle w:val="FigurewithCaption"/>
      </w:pPr>
      <w:r>
        <w:rPr>
          <w:noProof/>
        </w:rPr>
        <w:drawing>
          <wp:inline distT="0" distB="0" distL="0" distR="0" wp14:anchorId="43B85230" wp14:editId="1135CC5D">
            <wp:extent cx="5334000" cy="3504045"/>
            <wp:effectExtent l="0" t="0" r="0" b="0"/>
            <wp:docPr id="9" name="Picture" descr="Figure 9: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wp:cNvGraphicFramePr/>
            <a:graphic xmlns:a="http://schemas.openxmlformats.org/drawingml/2006/main">
              <a:graphicData uri="http://schemas.openxmlformats.org/drawingml/2006/picture">
                <pic:pic xmlns:pic="http://schemas.openxmlformats.org/drawingml/2006/picture">
                  <pic:nvPicPr>
                    <pic:cNvPr id="0" name="Picture" descr="../../figures/eldo_3k_3_live_dead.png"/>
                    <pic:cNvPicPr>
                      <a:picLocks noChangeAspect="1" noChangeArrowheads="1"/>
                    </pic:cNvPicPr>
                  </pic:nvPicPr>
                  <pic:blipFill>
                    <a:blip r:embed="rId18"/>
                    <a:stretch>
                      <a:fillRect/>
                    </a:stretch>
                  </pic:blipFill>
                  <pic:spPr bwMode="auto">
                    <a:xfrm>
                      <a:off x="0" y="0"/>
                      <a:ext cx="5334000" cy="3504045"/>
                    </a:xfrm>
                    <a:prstGeom prst="rect">
                      <a:avLst/>
                    </a:prstGeom>
                    <a:noFill/>
                    <a:ln w="9525">
                      <a:noFill/>
                      <a:headEnd/>
                      <a:tailEnd/>
                    </a:ln>
                  </pic:spPr>
                </pic:pic>
              </a:graphicData>
            </a:graphic>
          </wp:inline>
        </w:drawing>
      </w:r>
    </w:p>
    <w:p w14:paraId="6A7DDD97" w14:textId="77777777" w:rsidR="00563B4E" w:rsidRDefault="004E2782">
      <w:pPr>
        <w:pStyle w:val="ImageCaption"/>
      </w:pPr>
      <w:r>
        <w:t>Figure 9: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14:paraId="79AAE1D0" w14:textId="77777777" w:rsidR="00563B4E" w:rsidRDefault="004E2782">
      <w:pPr>
        <w:pStyle w:val="FigurewithCaption"/>
      </w:pPr>
      <w:r>
        <w:rPr>
          <w:noProof/>
        </w:rPr>
        <w:lastRenderedPageBreak/>
        <w:drawing>
          <wp:inline distT="0" distB="0" distL="0" distR="0" wp14:anchorId="57EDC5DA" wp14:editId="57CC33A1">
            <wp:extent cx="5334000" cy="3504045"/>
            <wp:effectExtent l="0" t="0" r="0" b="0"/>
            <wp:docPr id="10" name="Picture" descr="Figure 10: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wp:cNvGraphicFramePr/>
            <a:graphic xmlns:a="http://schemas.openxmlformats.org/drawingml/2006/main">
              <a:graphicData uri="http://schemas.openxmlformats.org/drawingml/2006/picture">
                <pic:pic xmlns:pic="http://schemas.openxmlformats.org/drawingml/2006/picture">
                  <pic:nvPicPr>
                    <pic:cNvPr id="0" name="Picture" descr="../../figures/eldo_3k_3_host_nonhost.png"/>
                    <pic:cNvPicPr>
                      <a:picLocks noChangeAspect="1" noChangeArrowheads="1"/>
                    </pic:cNvPicPr>
                  </pic:nvPicPr>
                  <pic:blipFill>
                    <a:blip r:embed="rId19"/>
                    <a:stretch>
                      <a:fillRect/>
                    </a:stretch>
                  </pic:blipFill>
                  <pic:spPr bwMode="auto">
                    <a:xfrm>
                      <a:off x="0" y="0"/>
                      <a:ext cx="5334000" cy="3504045"/>
                    </a:xfrm>
                    <a:prstGeom prst="rect">
                      <a:avLst/>
                    </a:prstGeom>
                    <a:noFill/>
                    <a:ln w="9525">
                      <a:noFill/>
                      <a:headEnd/>
                      <a:tailEnd/>
                    </a:ln>
                  </pic:spPr>
                </pic:pic>
              </a:graphicData>
            </a:graphic>
          </wp:inline>
        </w:drawing>
      </w:r>
    </w:p>
    <w:p w14:paraId="2BA5E159" w14:textId="77777777" w:rsidR="00563B4E" w:rsidRDefault="004E2782">
      <w:pPr>
        <w:pStyle w:val="ImageCaption"/>
      </w:pPr>
      <w:r>
        <w:t>Figure 10: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w:t>
      </w:r>
    </w:p>
    <w:p w14:paraId="15C2E5AE" w14:textId="77777777" w:rsidR="00563B4E" w:rsidRDefault="004E2782">
      <w:pPr>
        <w:pStyle w:val="BodyText"/>
      </w:pPr>
      <w:r>
        <w:t>We overlaid the segmented crowns on the reflectance maps from 20 sites spanning the latitudinal and elevation gradient in the study. Using QGIS, we hand classified 564 trees as live/dead (Figure 9) and as one of 5 dominant species in the study area (</w:t>
      </w:r>
      <w:r>
        <w:rPr>
          <w:i/>
        </w:rPr>
        <w:t>Pinus ponderosa</w:t>
      </w:r>
      <w:r>
        <w:t xml:space="preserve">, </w:t>
      </w:r>
      <w:r>
        <w:rPr>
          <w:i/>
        </w:rPr>
        <w:t>Pinus lambertiana</w:t>
      </w:r>
      <w:r>
        <w:t xml:space="preserve">, </w:t>
      </w:r>
      <w:r>
        <w:rPr>
          <w:i/>
        </w:rPr>
        <w:t>Abies concolor</w:t>
      </w:r>
      <w:r>
        <w:t xml:space="preserve">, </w:t>
      </w:r>
      <w:r>
        <w:rPr>
          <w:i/>
        </w:rPr>
        <w:t>Calocedrus decurrens</w:t>
      </w:r>
      <w:r>
        <w:t xml:space="preserve">, or </w:t>
      </w:r>
      <w:r>
        <w:rPr>
          <w:i/>
        </w:rPr>
        <w:t>Quercus kelloggi</w:t>
      </w:r>
      <w:r>
        <w:t>) using the mapped ground data as a guide. We treated all trees classified as ponderosa pine as a “host” tree and all other species as “non-host” trees (Figure 10).</w:t>
      </w:r>
    </w:p>
    <w:p w14:paraId="70F20F96" w14:textId="77777777" w:rsidR="00563B4E" w:rsidRDefault="004E2782">
      <w:pPr>
        <w:pStyle w:val="BodyText"/>
      </w:pPr>
      <w:r>
        <w:t xml:space="preserve">We used all 10 mean values of the reflectance bands for each tree crown polygon to predict whether the hand classified trees were alive or dead using a boosted logistic regression model implemented in the </w:t>
      </w:r>
      <w:r>
        <w:rPr>
          <w:rStyle w:val="VerbatimChar"/>
        </w:rPr>
        <w:t>caret</w:t>
      </w:r>
      <w:r>
        <w:t xml:space="preserve"> package (accuracy of live/dead classification on a withheld test dataset: 97.3%) (Kuhn 2008). For just the living trees, we similarly used all 10 reflectance values to predict the tree species using regularized discriminant analysis implemented in the </w:t>
      </w:r>
      <w:r>
        <w:rPr>
          <w:rStyle w:val="VerbatimChar"/>
        </w:rPr>
        <w:t>caret</w:t>
      </w:r>
      <w:r>
        <w:t xml:space="preserve"> package (accuracy of species classification on a withheld testing dataset: 66.7%; accuracy of WPB host/non-WPB-host (i.e., ponderosa pine versus other tree species) on a withheld testing dataset: 74.4%).</w:t>
      </w:r>
    </w:p>
    <w:p w14:paraId="114CE35C" w14:textId="77777777" w:rsidR="00563B4E" w:rsidRDefault="004E2782">
      <w:pPr>
        <w:pStyle w:val="BodyText"/>
      </w:pPr>
      <w:r>
        <w:t>Finally, we used these models to classify all tree crowns in the data set as alive or dead as well as the species of living trees.</w:t>
      </w:r>
    </w:p>
    <w:p w14:paraId="4DBAE942" w14:textId="77777777" w:rsidR="00563B4E" w:rsidRDefault="004E2782">
      <w:pPr>
        <w:pStyle w:val="Heading3"/>
      </w:pPr>
      <w:bookmarkStart w:id="43" w:name="allometric-scaling-of-height-to-quadrati"/>
      <w:bookmarkEnd w:id="43"/>
      <w:r>
        <w:lastRenderedPageBreak/>
        <w:t>Allometric scaling of height to quadratic mean diameter</w:t>
      </w:r>
    </w:p>
    <w:p w14:paraId="16936298" w14:textId="77777777" w:rsidR="00563B4E" w:rsidRDefault="004E2782">
      <w:pPr>
        <w:pStyle w:val="FirstParagraph"/>
      </w:pPr>
      <w:r>
        <w:t>We converted the height of each tree determined using the canopy height model to its diameter at breast height, 1.37m (DBH). Using the tree height and DBH ground data from Fettig et al. (2019),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the quadratic mean diameter for each 20m x 20m cell as the square root of the average squared diameter of trees within the cell.</w:t>
      </w:r>
    </w:p>
    <w:p w14:paraId="2F3A1DFD" w14:textId="77777777" w:rsidR="00563B4E" w:rsidRDefault="004E2782">
      <w:pPr>
        <w:pStyle w:val="Heading3"/>
      </w:pPr>
      <w:bookmarkStart w:id="44" w:name="note-on-assumptions-about-dead-trees"/>
      <w:bookmarkEnd w:id="44"/>
      <w:r>
        <w:t>Note on assumptions about dead trees</w:t>
      </w:r>
    </w:p>
    <w:p w14:paraId="639D324C" w14:textId="77777777" w:rsidR="00563B4E" w:rsidRDefault="004E2782">
      <w:pPr>
        <w:pStyle w:val="FirstParagraph"/>
      </w:pPr>
      <w:r>
        <w:t>For the purposes of this study, we assumed that all dead trees were ponderosa pine and were thus host trees for the western pine beetle. This is a reasonably good assumption for our study area, given that Fettig et al. (2019) found that 73.4% of the dead trees in the coincident ground plots were ponderosa pine. The species contributing to the next highest proportion of dead trees was incense cedar which represented 18.72% of the dead trees in the ground plots. Incense cedar is not a potential host of the western pine beetle, and different forest structure/environment conditions can dictate the dynamic between forest insects and their host tree species (Stephenson et al. 2019). While the detected mortality is most likely to be ponderosa pine, it is critical to interpret our results with this known limitation in mind.</w:t>
      </w:r>
    </w:p>
    <w:p w14:paraId="209F8113" w14:textId="77777777" w:rsidR="00563B4E" w:rsidRDefault="004E2782">
      <w:pPr>
        <w:pStyle w:val="Heading3"/>
      </w:pPr>
      <w:bookmarkStart w:id="45" w:name="rasterizing-individual-tree-data"/>
      <w:bookmarkEnd w:id="45"/>
      <w:r>
        <w:lastRenderedPageBreak/>
        <w:t>Rasterizing individual tree data</w:t>
      </w:r>
    </w:p>
    <w:p w14:paraId="22278C39" w14:textId="77777777" w:rsidR="00563B4E" w:rsidRDefault="004E2782">
      <w:pPr>
        <w:pStyle w:val="FigurewithCaption"/>
      </w:pPr>
      <w:r>
        <w:rPr>
          <w:noProof/>
        </w:rPr>
        <w:drawing>
          <wp:inline distT="0" distB="0" distL="0" distR="0" wp14:anchorId="4FE595DB" wp14:editId="35B2E1C1">
            <wp:extent cx="5334000" cy="3671530"/>
            <wp:effectExtent l="0" t="0" r="0" b="0"/>
            <wp:docPr id="11" name="Picture" descr="Figure 11: We rasterized the individual tree data by aggregating values to 20m x 20m cells. This example shows the proportion of dead trees per cell for the same example site as in the previous figures."/>
            <wp:cNvGraphicFramePr/>
            <a:graphic xmlns:a="http://schemas.openxmlformats.org/drawingml/2006/main">
              <a:graphicData uri="http://schemas.openxmlformats.org/drawingml/2006/picture">
                <pic:pic xmlns:pic="http://schemas.openxmlformats.org/drawingml/2006/picture">
                  <pic:nvPicPr>
                    <pic:cNvPr id="0" name="Picture" descr="../../figures/proportion-dead-rasterized.png"/>
                    <pic:cNvPicPr>
                      <a:picLocks noChangeAspect="1" noChangeArrowheads="1"/>
                    </pic:cNvPicPr>
                  </pic:nvPicPr>
                  <pic:blipFill>
                    <a:blip r:embed="rId20"/>
                    <a:stretch>
                      <a:fillRect/>
                    </a:stretch>
                  </pic:blipFill>
                  <pic:spPr bwMode="auto">
                    <a:xfrm>
                      <a:off x="0" y="0"/>
                      <a:ext cx="5334000" cy="3671530"/>
                    </a:xfrm>
                    <a:prstGeom prst="rect">
                      <a:avLst/>
                    </a:prstGeom>
                    <a:noFill/>
                    <a:ln w="9525">
                      <a:noFill/>
                      <a:headEnd/>
                      <a:tailEnd/>
                    </a:ln>
                  </pic:spPr>
                </pic:pic>
              </a:graphicData>
            </a:graphic>
          </wp:inline>
        </w:drawing>
      </w:r>
    </w:p>
    <w:p w14:paraId="623B23C6" w14:textId="77777777" w:rsidR="00563B4E" w:rsidRDefault="004E2782">
      <w:pPr>
        <w:pStyle w:val="ImageCaption"/>
      </w:pPr>
      <w:r>
        <w:t>Figure 11: We rasterized the individual tree data by aggregating values to 20m x 20m cells. This example shows the proportion of dead trees per cell for the same example site as in the previous figures.</w:t>
      </w:r>
    </w:p>
    <w:p w14:paraId="11D83E32" w14:textId="77777777" w:rsidR="00563B4E" w:rsidRDefault="004E2782">
      <w:pPr>
        <w:pStyle w:val="BodyText"/>
      </w:pPr>
      <w:r>
        <w:t>Because the tree detection algorithms were validated against ground data at the plot level, we rasterized the classified trees at a spatial resolution similar to that of the ground plots (Figure 11). That is, we rasterized the individual tree data to 20m x 20m pixels equaling 400 m</w:t>
      </w:r>
      <w:r>
        <w:rPr>
          <w:vertAlign w:val="superscript"/>
        </w:rPr>
        <w:t>2</w:t>
      </w:r>
      <w:r>
        <w:t>, and the circular ground plots with 11.35m radius covered 404 m</w:t>
      </w:r>
      <w:r>
        <w:rPr>
          <w:vertAlign w:val="superscript"/>
        </w:rPr>
        <w:t>2</w:t>
      </w:r>
      <w:r>
        <w:t>. In each raster cell, we calculated the: number of live trees, number of dead trees, number of ponderosa pine trees, total number of trees (of all species, including ponderosa pine), quadratic mean diameter (QMD) of ponderosa pine trees, and QMD of all trees of any species (overall QMD). We converted the count of ponderosa pine trees and the total tree count to a density measurement of trees per hectare (tpha) by multiplying the counts in each 20m x 20m cell by 25 to create a “host density” and an “overall density” variable per cell.</w:t>
      </w:r>
    </w:p>
    <w:p w14:paraId="2FD6C0C8" w14:textId="77777777" w:rsidR="00563B4E" w:rsidRDefault="004E2782">
      <w:pPr>
        <w:pStyle w:val="Heading3"/>
      </w:pPr>
      <w:bookmarkStart w:id="46" w:name="environmental-data"/>
      <w:bookmarkEnd w:id="46"/>
      <w:r>
        <w:t>Environmental data</w:t>
      </w:r>
    </w:p>
    <w:p w14:paraId="5CAE9079" w14:textId="77777777" w:rsidR="00563B4E" w:rsidRDefault="004E2782">
      <w:pPr>
        <w:pStyle w:val="FirstParagraph"/>
      </w:pPr>
      <w:r>
        <w:t xml:space="preserve">We used climatic water deficit (CWD) (Stephenson 1998) from the 1981-2010 mean value of the basin characterization model (Flint et al. 2013) as an integrated measure of temperature and moisture conditions for each of the 32 sites. Higher values of CWD correspond to hotter, drier conditions and lower values correspond to cooler, wetter conditions. CWD has been shown to correlate well with broad patterns of tree mortality in the Sierra Nevada (Young et al. 2017) as well as bark beetle-induced tree mortality (Millar et al. 2012). We converted the CWD value for each site into a z-score representing that </w:t>
      </w:r>
      <w:r>
        <w:lastRenderedPageBreak/>
        <w:t>site’s deviation from the mean CWD across the climatic range of Sierra Nevada ponderosa pine as determined from 179 herbarium records described in Baldwin et al. (2017). Thus, a CWD z-score of one would indicate that the CWD at that site is one standard deviation hotter/drier than the mean CWD across all geolocated herbarium records for ponderosa pine in the Sierra Nevada.</w:t>
      </w:r>
    </w:p>
    <w:p w14:paraId="2FE9474D" w14:textId="77777777" w:rsidR="00563B4E" w:rsidRDefault="004E2782">
      <w:pPr>
        <w:pStyle w:val="Heading3"/>
      </w:pPr>
      <w:bookmarkStart w:id="47" w:name="statistical-model"/>
      <w:bookmarkEnd w:id="47"/>
      <w:r>
        <w:t>Statistical model</w:t>
      </w:r>
    </w:p>
    <w:p w14:paraId="23612A8B" w14:textId="77777777" w:rsidR="00563B4E" w:rsidRDefault="004E2782">
      <w:pPr>
        <w:pStyle w:val="FirstParagraph"/>
      </w:pPr>
      <w:r>
        <w:t>We used a generalized linear model with a zero-inflated binomial response and a logit link to predict the probability of ponderosa pine mortality within each 20m x 20m cell as a function of the crossed effects of ponderosa pine quadratic mean diameter and density added to the crossed effect of quadratic mean diameter and density of trees of all species in each cell (hereafter “overall quadratic mean diameter” and “overall density”), as well as the interaction of each summand with climatic water deficit at each site.</w:t>
      </w:r>
    </w:p>
    <w:p w14:paraId="61A9DA9B" w14:textId="77777777" w:rsidR="00563B4E" w:rsidRDefault="004E2782">
      <w:pPr>
        <w:pStyle w:val="BodyText"/>
      </w:pPr>
      <w:r>
        <w:t xml:space="preserve">To measure and account for spatial autocorrelation of the bark beetle behavioral processes underlying ponderosa pine mortality, we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 </w:t>
      </w:r>
      <w:r>
        <w:rPr>
          <w:rStyle w:val="VerbatimChar"/>
        </w:rPr>
        <w:t>gp()</w:t>
      </w:r>
      <w:r>
        <w:t xml:space="preserve"> function in the </w:t>
      </w:r>
      <w:r>
        <w:rPr>
          <w:rStyle w:val="VerbatimChar"/>
        </w:rPr>
        <w:t>brms</w:t>
      </w:r>
      <w:r>
        <w:t xml:space="preserve"> package (Bürkner 2017). The Gaussian process estimates the spatial covariance in the response variable (log-odds of ponderosa pine mortality) jointly with the effects of the other covariates.</w:t>
      </w:r>
    </w:p>
    <w:p w14:paraId="4C344A6B" w14:textId="77777777" w:rsidR="00563B4E" w:rsidRDefault="004E2782">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e>
              <m:e>
                <m:r>
                  <w:rPr>
                    <w:rFonts w:ascii="Cambria Math" w:hAnsi="Cambria Math"/>
                  </w:rPr>
                  <m:t> </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w:rPr>
                              <w:rFonts w:ascii="Cambria Math" w:hAnsi="Cambria Math"/>
                            </w:rPr>
                            <m:t>p</m:t>
                          </m:r>
                        </m:e>
                      </m:mr>
                      <m:mr>
                        <m:e>
                          <m:r>
                            <w:rPr>
                              <w:rFonts w:ascii="Cambria Math" w:hAnsi="Cambria Math"/>
                            </w:rPr>
                            <m:t>Binom(</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e>
                        <m:e>
                          <m:r>
                            <w:rPr>
                              <w:rFonts w:ascii="Cambria Math" w:hAnsi="Cambria Math"/>
                            </w:rPr>
                            <m:t>1-p</m:t>
                          </m:r>
                        </m:e>
                      </m:mr>
                    </m:m>
                  </m:e>
                </m:d>
              </m:e>
            </m:mr>
            <m:mr>
              <m:e>
                <m:r>
                  <w:rPr>
                    <w:rFonts w:ascii="Cambria Math" w:hAnsi="Cambria Math"/>
                  </w:rPr>
                  <m:t>logit(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e>
              <m:e>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 +</m:t>
                </m:r>
              </m:e>
            </m:mr>
            <m:mr>
              <m:e/>
              <m:e>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cwd,j</m:t>
                    </m:r>
                  </m:sub>
                </m:sSub>
                <m:r>
                  <w:rPr>
                    <w:rFonts w:ascii="Cambria Math" w:hAnsi="Cambria Math"/>
                  </w:rPr>
                  <m:t> +</m:t>
                </m:r>
              </m:e>
            </m:mr>
            <m:mr>
              <m:e/>
              <m:e>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cwd,j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pipoQMD,i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pipoDensity,i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pipoQMD,i</m:t>
                    </m:r>
                  </m:sub>
                </m:sSub>
                <m:sSub>
                  <m:sSubPr>
                    <m:ctrlPr>
                      <w:rPr>
                        <w:rFonts w:ascii="Cambria Math" w:hAnsi="Cambria Math"/>
                      </w:rPr>
                    </m:ctrlPr>
                  </m:sSubPr>
                  <m:e>
                    <m:r>
                      <w:rPr>
                        <w:rFonts w:ascii="Cambria Math" w:hAnsi="Cambria Math"/>
                      </w:rPr>
                      <m:t>X</m:t>
                    </m:r>
                  </m:e>
                  <m:sub>
                    <m:r>
                      <w:rPr>
                        <w:rFonts w:ascii="Cambria Math" w:hAnsi="Cambria Math"/>
                      </w:rPr>
                      <m:t>pipoDensity,i</m:t>
                    </m:r>
                  </m:sub>
                </m:sSub>
                <m:r>
                  <w:rPr>
                    <w:rFonts w:ascii="Cambria Math" w:hAnsi="Cambria Math"/>
                  </w:rPr>
                  <m:t>) +</m:t>
                </m:r>
              </m:e>
            </m:mr>
            <m:mr>
              <m:e/>
              <m:e>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cwd,j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sSub>
                  <m:sSubPr>
                    <m:ctrlPr>
                      <w:rPr>
                        <w:rFonts w:ascii="Cambria Math" w:hAnsi="Cambria Math"/>
                      </w:rPr>
                    </m:ctrlPr>
                  </m:sSubPr>
                  <m:e>
                    <m:r>
                      <w:rPr>
                        <w:rFonts w:ascii="Cambria Math" w:hAnsi="Cambria Math"/>
                      </w:rPr>
                      <m:t>X</m:t>
                    </m:r>
                  </m:e>
                  <m:sub>
                    <m:r>
                      <w:rPr>
                        <w:rFonts w:ascii="Cambria Math" w:hAnsi="Cambria Math"/>
                      </w:rPr>
                      <m:t>overallQMD,i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6</m:t>
                    </m:r>
                  </m:sub>
                </m:sSub>
                <m:sSub>
                  <m:sSubPr>
                    <m:ctrlPr>
                      <w:rPr>
                        <w:rFonts w:ascii="Cambria Math" w:hAnsi="Cambria Math"/>
                      </w:rPr>
                    </m:ctrlPr>
                  </m:sSubPr>
                  <m:e>
                    <m:r>
                      <w:rPr>
                        <w:rFonts w:ascii="Cambria Math" w:hAnsi="Cambria Math"/>
                      </w:rPr>
                      <m:t>X</m:t>
                    </m:r>
                  </m:e>
                  <m:sub>
                    <m:r>
                      <w:rPr>
                        <w:rFonts w:ascii="Cambria Math" w:hAnsi="Cambria Math"/>
                      </w:rPr>
                      <m:t>overallDensity,i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7</m:t>
                    </m:r>
                  </m:sub>
                </m:sSub>
                <m:sSub>
                  <m:sSubPr>
                    <m:ctrlPr>
                      <w:rPr>
                        <w:rFonts w:ascii="Cambria Math" w:hAnsi="Cambria Math"/>
                      </w:rPr>
                    </m:ctrlPr>
                  </m:sSubPr>
                  <m:e>
                    <m:r>
                      <w:rPr>
                        <w:rFonts w:ascii="Cambria Math" w:hAnsi="Cambria Math"/>
                      </w:rPr>
                      <m:t>X</m:t>
                    </m:r>
                  </m:e>
                  <m:sub>
                    <m:r>
                      <w:rPr>
                        <w:rFonts w:ascii="Cambria Math" w:hAnsi="Cambria Math"/>
                      </w:rPr>
                      <m:t>overallQMD,i</m:t>
                    </m:r>
                  </m:sub>
                </m:sSub>
                <m:sSub>
                  <m:sSubPr>
                    <m:ctrlPr>
                      <w:rPr>
                        <w:rFonts w:ascii="Cambria Math" w:hAnsi="Cambria Math"/>
                      </w:rPr>
                    </m:ctrlPr>
                  </m:sSubPr>
                  <m:e>
                    <m:r>
                      <w:rPr>
                        <w:rFonts w:ascii="Cambria Math" w:hAnsi="Cambria Math"/>
                      </w:rPr>
                      <m:t>X</m:t>
                    </m:r>
                  </m:e>
                  <m:sub>
                    <m:r>
                      <w:rPr>
                        <w:rFonts w:ascii="Cambria Math" w:hAnsi="Cambria Math"/>
                      </w:rPr>
                      <m:t>overallDensity,i</m:t>
                    </m:r>
                  </m:sub>
                </m:sSub>
                <m:r>
                  <w:rPr>
                    <w:rFonts w:ascii="Cambria Math" w:hAnsi="Cambria Math"/>
                  </w:rPr>
                  <m:t>) +</m:t>
                </m:r>
              </m:e>
            </m:mr>
            <m:mr>
              <m:e/>
              <m:e>
                <m:sSub>
                  <m:sSubPr>
                    <m:ctrlPr>
                      <w:rPr>
                        <w:rFonts w:ascii="Cambria Math" w:hAnsi="Cambria Math"/>
                      </w:rPr>
                    </m:ctrlPr>
                  </m:sSubPr>
                  <m:e>
                    <m:r>
                      <m:rPr>
                        <m:scr m:val="script"/>
                        <m:sty m:val="p"/>
                      </m:rPr>
                      <w:rPr>
                        <w:rFonts w:ascii="Cambria Math" w:hAnsi="Cambria Math"/>
                      </w:rPr>
                      <m:t>GP</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mr>
          </m:m>
        </m:oMath>
      </m:oMathPara>
    </w:p>
    <w:p w14:paraId="0D17CA1C" w14:textId="77777777" w:rsidR="00563B4E" w:rsidRDefault="004E2782">
      <w:pPr>
        <w:pStyle w:val="FirstParagraph"/>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number of dead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sum of the dead trees (assumed to be ponderosa pine) and live ponderosa pine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oMath>
      <w:r>
        <w:t xml:space="preserve"> is the probability of ponderosa pine tree mortality in cell </w:t>
      </w:r>
      <m:oMath>
        <m:r>
          <w:rPr>
            <w:rFonts w:ascii="Cambria Math" w:hAnsi="Cambria Math"/>
          </w:rPr>
          <m:t>i</m:t>
        </m:r>
      </m:oMath>
      <w:r>
        <w:t xml:space="preserve">, </w:t>
      </w:r>
      <m:oMath>
        <m:r>
          <w:rPr>
            <w:rFonts w:ascii="Cambria Math" w:hAnsi="Cambria Math"/>
          </w:rPr>
          <m:t>p</m:t>
        </m:r>
      </m:oMath>
      <w:r>
        <w:t xml:space="preserve"> is the probability of there being zero dead trees in a cell arising as a result of an unmodeled process, </w:t>
      </w:r>
      <m:oMath>
        <m:sSub>
          <m:sSubPr>
            <m:ctrlPr>
              <w:rPr>
                <w:rFonts w:ascii="Cambria Math" w:hAnsi="Cambria Math"/>
              </w:rPr>
            </m:ctrlPr>
          </m:sSubPr>
          <m:e>
            <m:r>
              <w:rPr>
                <w:rFonts w:ascii="Cambria Math" w:hAnsi="Cambria Math"/>
              </w:rPr>
              <m:t>X</m:t>
            </m:r>
          </m:e>
          <m:sub>
            <m:r>
              <w:rPr>
                <w:rFonts w:ascii="Cambria Math" w:hAnsi="Cambria Math"/>
              </w:rPr>
              <m:t>cwd,j</m:t>
            </m:r>
          </m:sub>
        </m:sSub>
      </m:oMath>
      <w:r>
        <w:t xml:space="preserve"> is the z-score of climatic water deficit for site </w:t>
      </w:r>
      <m:oMath>
        <m:r>
          <w:rPr>
            <w:rFonts w:ascii="Cambria Math" w:hAnsi="Cambria Math"/>
          </w:rPr>
          <m:t>j</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pipoQMD,i</m:t>
            </m:r>
          </m:sub>
        </m:sSub>
      </m:oMath>
      <w:r>
        <w:t xml:space="preserve"> is the scaled quadratic mean diameter of ponderosa pine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pipoDensity,i</m:t>
            </m:r>
          </m:sub>
        </m:sSub>
      </m:oMath>
      <w:r>
        <w:t xml:space="preserve"> is the scaled density of ponderosa pine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overallQMD,i</m:t>
            </m:r>
          </m:sub>
        </m:sSub>
      </m:oMath>
      <w:r>
        <w:t xml:space="preserve"> is the scaled quadratic mean diameter of all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overallDensity,i</m:t>
            </m:r>
          </m:sub>
        </m:sSub>
      </m:oMath>
      <w:r>
        <w:t xml:space="preserve"> is the scaled density of all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are the x- and y- coordinates of the centroid of the cell in an EPSG3310 coordinate reference system, and </w:t>
      </w:r>
      <m:oMath>
        <m:sSub>
          <m:sSubPr>
            <m:ctrlPr>
              <w:rPr>
                <w:rFonts w:ascii="Cambria Math" w:hAnsi="Cambria Math"/>
              </w:rPr>
            </m:ctrlPr>
          </m:sSubPr>
          <m:e>
            <m:r>
              <m:rPr>
                <m:scr m:val="script"/>
                <m:sty m:val="p"/>
              </m:rPr>
              <w:rPr>
                <w:rFonts w:ascii="Cambria Math" w:hAnsi="Cambria Math"/>
              </w:rPr>
              <m:t>GP</m:t>
            </m:r>
          </m:e>
          <m:sub>
            <m:r>
              <w:rPr>
                <w:rFonts w:ascii="Cambria Math" w:hAnsi="Cambria Math"/>
              </w:rPr>
              <m:t>j</m:t>
            </m:r>
          </m:sub>
        </m:sSub>
      </m:oMath>
      <w:r>
        <w:t xml:space="preserve"> represents the exact Gaussian process describing the spatial covariance between cells at site </w:t>
      </w:r>
      <m:oMath>
        <m:r>
          <w:rPr>
            <w:rFonts w:ascii="Cambria Math" w:hAnsi="Cambria Math"/>
          </w:rPr>
          <m:t>j</m:t>
        </m:r>
      </m:oMath>
      <w:r>
        <w:t>.</w:t>
      </w:r>
    </w:p>
    <w:p w14:paraId="64B1427A" w14:textId="77777777" w:rsidR="00563B4E" w:rsidRDefault="004E2782">
      <w:pPr>
        <w:pStyle w:val="BodyText"/>
      </w:pPr>
      <w:r>
        <w:t xml:space="preserve">We used 4 chains with 2000 iterations each (1000 warmup, 1000 samples), and confirmed chain convergence by ensuring all </w:t>
      </w:r>
      <w:r>
        <w:rPr>
          <w:rStyle w:val="VerbatimChar"/>
        </w:rPr>
        <w:t>Rhat</w:t>
      </w:r>
      <w:r>
        <w:t xml:space="preserve"> values were less than 1.1 (Brooks and Gelman 1998). We used posterior predictive checks to visually confirm model performance by </w:t>
      </w:r>
      <w:r>
        <w:lastRenderedPageBreak/>
        <w:t>overlaying the density curves of the predicted number of dead trees per cell over the observed number (Gabry et al. 2019). For the posterior predictive checks, we used 50 random samples from the model fit to generate 50 density curves and ensured curves were centered on the observed distribution, paying special attention to model performance at capturing counts of zero.</w:t>
      </w:r>
    </w:p>
    <w:p w14:paraId="7F5025E5" w14:textId="77777777" w:rsidR="00563B4E" w:rsidRDefault="004E2782">
      <w:pPr>
        <w:pStyle w:val="Heading3"/>
      </w:pPr>
      <w:bookmarkStart w:id="48" w:name="software-and-data-availability"/>
      <w:bookmarkEnd w:id="48"/>
      <w:r>
        <w:t>Software and data availability</w:t>
      </w:r>
    </w:p>
    <w:p w14:paraId="40CAD1C1" w14:textId="77777777" w:rsidR="00563B4E" w:rsidRDefault="004E2782">
      <w:pPr>
        <w:pStyle w:val="FirstParagraph"/>
      </w:pPr>
      <w:r>
        <w:t xml:space="preserve">All data are available via the Open Science Framework. Statistical analyses were performed using the </w:t>
      </w:r>
      <w:r>
        <w:rPr>
          <w:rStyle w:val="VerbatimChar"/>
        </w:rPr>
        <w:t>brms</w:t>
      </w:r>
      <w:r>
        <w:t xml:space="preserve"> packages. With the exception of the SfM software (Pix4Dmapper Cloud) and the GIS software QGIS, all data carpentry and analyses were performed using </w:t>
      </w:r>
      <w:r>
        <w:rPr>
          <w:rStyle w:val="VerbatimChar"/>
        </w:rPr>
        <w:t>R</w:t>
      </w:r>
      <w:r>
        <w:t xml:space="preserve"> (R Core Team 2018).</w:t>
      </w:r>
    </w:p>
    <w:p w14:paraId="3FDDB3DA" w14:textId="77777777" w:rsidR="00563B4E" w:rsidRDefault="004E2782">
      <w:pPr>
        <w:pStyle w:val="Heading2"/>
      </w:pPr>
      <w:bookmarkStart w:id="49" w:name="results"/>
      <w:bookmarkEnd w:id="49"/>
      <w:r>
        <w:t>Results</w:t>
      </w:r>
    </w:p>
    <w:p w14:paraId="37498AC3" w14:textId="77777777" w:rsidR="00563B4E" w:rsidRDefault="004E2782">
      <w:pPr>
        <w:pStyle w:val="TableCaption"/>
      </w:pPr>
      <w:r>
        <w:t>Table 3: 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w:t>
      </w:r>
    </w:p>
    <w:tbl>
      <w:tblPr>
        <w:tblW w:w="5000" w:type="pct"/>
        <w:tblLook w:val="07E0" w:firstRow="1" w:lastRow="1" w:firstColumn="1" w:lastColumn="1" w:noHBand="1" w:noVBand="1"/>
        <w:tblCaption w:val="Table 3: 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
      </w:tblPr>
      <w:tblGrid>
        <w:gridCol w:w="1270"/>
        <w:gridCol w:w="963"/>
        <w:gridCol w:w="1154"/>
        <w:gridCol w:w="1211"/>
        <w:gridCol w:w="2135"/>
        <w:gridCol w:w="2627"/>
      </w:tblGrid>
      <w:tr w:rsidR="00563B4E" w14:paraId="6B31C93B" w14:textId="77777777">
        <w:tc>
          <w:tcPr>
            <w:tcW w:w="0" w:type="auto"/>
            <w:tcBorders>
              <w:bottom w:val="single" w:sz="0" w:space="0" w:color="auto"/>
            </w:tcBorders>
            <w:vAlign w:val="bottom"/>
          </w:tcPr>
          <w:p w14:paraId="1B5D2924" w14:textId="77777777" w:rsidR="00563B4E" w:rsidRDefault="004E2782">
            <w:pPr>
              <w:pStyle w:val="Compact"/>
              <w:jc w:val="center"/>
            </w:pPr>
            <w:r>
              <w:t>Site</w:t>
            </w:r>
          </w:p>
        </w:tc>
        <w:tc>
          <w:tcPr>
            <w:tcW w:w="0" w:type="auto"/>
            <w:tcBorders>
              <w:bottom w:val="single" w:sz="0" w:space="0" w:color="auto"/>
            </w:tcBorders>
            <w:vAlign w:val="bottom"/>
          </w:tcPr>
          <w:p w14:paraId="60001CCC" w14:textId="77777777" w:rsidR="00563B4E" w:rsidRDefault="004E2782">
            <w:pPr>
              <w:pStyle w:val="Compact"/>
              <w:jc w:val="center"/>
            </w:pPr>
            <w:r>
              <w:t>CWD (mm)</w:t>
            </w:r>
          </w:p>
        </w:tc>
        <w:tc>
          <w:tcPr>
            <w:tcW w:w="0" w:type="auto"/>
            <w:tcBorders>
              <w:bottom w:val="single" w:sz="0" w:space="0" w:color="auto"/>
            </w:tcBorders>
            <w:vAlign w:val="bottom"/>
          </w:tcPr>
          <w:p w14:paraId="7F5DAC53" w14:textId="77777777" w:rsidR="00563B4E" w:rsidRDefault="004E2782">
            <w:pPr>
              <w:pStyle w:val="Compact"/>
              <w:jc w:val="center"/>
            </w:pPr>
            <w:r>
              <w:t>CWD (z-score)</w:t>
            </w:r>
          </w:p>
        </w:tc>
        <w:tc>
          <w:tcPr>
            <w:tcW w:w="0" w:type="auto"/>
            <w:tcBorders>
              <w:bottom w:val="single" w:sz="0" w:space="0" w:color="auto"/>
            </w:tcBorders>
            <w:vAlign w:val="bottom"/>
          </w:tcPr>
          <w:p w14:paraId="47A8F3C6" w14:textId="77777777" w:rsidR="00563B4E" w:rsidRDefault="004E2782">
            <w:pPr>
              <w:pStyle w:val="Compact"/>
              <w:jc w:val="center"/>
            </w:pPr>
            <w:r>
              <w:t>Survey area (ha)</w:t>
            </w:r>
          </w:p>
        </w:tc>
        <w:tc>
          <w:tcPr>
            <w:tcW w:w="0" w:type="auto"/>
            <w:tcBorders>
              <w:bottom w:val="single" w:sz="0" w:space="0" w:color="auto"/>
            </w:tcBorders>
            <w:vAlign w:val="bottom"/>
          </w:tcPr>
          <w:p w14:paraId="379CC414" w14:textId="77777777" w:rsidR="00563B4E" w:rsidRDefault="004E2782">
            <w:pPr>
              <w:pStyle w:val="Compact"/>
              <w:jc w:val="center"/>
            </w:pPr>
            <w:r>
              <w:t>Mortality (aerial/ground)</w:t>
            </w:r>
          </w:p>
        </w:tc>
        <w:tc>
          <w:tcPr>
            <w:tcW w:w="0" w:type="auto"/>
            <w:tcBorders>
              <w:bottom w:val="single" w:sz="0" w:space="0" w:color="auto"/>
            </w:tcBorders>
            <w:vAlign w:val="bottom"/>
          </w:tcPr>
          <w:p w14:paraId="141B023E" w14:textId="77777777" w:rsidR="00563B4E" w:rsidRDefault="004E2782">
            <w:pPr>
              <w:pStyle w:val="Compact"/>
              <w:jc w:val="center"/>
            </w:pPr>
            <w:commentRangeStart w:id="50"/>
            <w:r>
              <w:t>Density (tpha; aerial/ground)</w:t>
            </w:r>
            <w:commentRangeEnd w:id="50"/>
            <w:r w:rsidR="00AD120A">
              <w:rPr>
                <w:rStyle w:val="CommentReference"/>
              </w:rPr>
              <w:commentReference w:id="50"/>
            </w:r>
          </w:p>
        </w:tc>
      </w:tr>
      <w:tr w:rsidR="00563B4E" w14:paraId="73827916" w14:textId="77777777">
        <w:tc>
          <w:tcPr>
            <w:tcW w:w="0" w:type="auto"/>
          </w:tcPr>
          <w:p w14:paraId="7001CBED" w14:textId="77777777" w:rsidR="00563B4E" w:rsidRDefault="004E2782">
            <w:pPr>
              <w:pStyle w:val="Compact"/>
              <w:jc w:val="center"/>
            </w:pPr>
            <w:r>
              <w:t>eldo_3k_1</w:t>
            </w:r>
          </w:p>
        </w:tc>
        <w:tc>
          <w:tcPr>
            <w:tcW w:w="0" w:type="auto"/>
          </w:tcPr>
          <w:p w14:paraId="0FF927BB" w14:textId="77777777" w:rsidR="00563B4E" w:rsidRDefault="004E2782">
            <w:pPr>
              <w:pStyle w:val="Compact"/>
              <w:jc w:val="center"/>
            </w:pPr>
            <w:r>
              <w:t>678</w:t>
            </w:r>
          </w:p>
        </w:tc>
        <w:tc>
          <w:tcPr>
            <w:tcW w:w="0" w:type="auto"/>
          </w:tcPr>
          <w:p w14:paraId="6475E24F" w14:textId="77777777" w:rsidR="00563B4E" w:rsidRDefault="004E2782">
            <w:pPr>
              <w:pStyle w:val="Compact"/>
              <w:jc w:val="center"/>
            </w:pPr>
            <w:r>
              <w:t>0.319</w:t>
            </w:r>
          </w:p>
        </w:tc>
        <w:tc>
          <w:tcPr>
            <w:tcW w:w="0" w:type="auto"/>
          </w:tcPr>
          <w:p w14:paraId="1977E571" w14:textId="77777777" w:rsidR="00563B4E" w:rsidRDefault="004E2782">
            <w:pPr>
              <w:pStyle w:val="Compact"/>
              <w:jc w:val="center"/>
            </w:pPr>
            <w:r>
              <w:t>31.02</w:t>
            </w:r>
          </w:p>
        </w:tc>
        <w:tc>
          <w:tcPr>
            <w:tcW w:w="0" w:type="auto"/>
          </w:tcPr>
          <w:p w14:paraId="27A9D361" w14:textId="77777777" w:rsidR="00563B4E" w:rsidRDefault="004E2782">
            <w:pPr>
              <w:pStyle w:val="Compact"/>
              <w:jc w:val="center"/>
            </w:pPr>
            <w:r>
              <w:t>0.11/0.61</w:t>
            </w:r>
          </w:p>
        </w:tc>
        <w:tc>
          <w:tcPr>
            <w:tcW w:w="0" w:type="auto"/>
          </w:tcPr>
          <w:p w14:paraId="391EF3F9" w14:textId="77777777" w:rsidR="00563B4E" w:rsidRDefault="004E2782">
            <w:pPr>
              <w:pStyle w:val="Compact"/>
              <w:jc w:val="center"/>
            </w:pPr>
            <w:r>
              <w:t>630.01/410.19</w:t>
            </w:r>
          </w:p>
        </w:tc>
      </w:tr>
      <w:tr w:rsidR="00563B4E" w14:paraId="7C6589D2" w14:textId="77777777">
        <w:tc>
          <w:tcPr>
            <w:tcW w:w="0" w:type="auto"/>
          </w:tcPr>
          <w:p w14:paraId="6F6C34D4" w14:textId="77777777" w:rsidR="00563B4E" w:rsidRDefault="004E2782">
            <w:pPr>
              <w:pStyle w:val="Compact"/>
              <w:jc w:val="center"/>
            </w:pPr>
            <w:r>
              <w:t>eldo_3k_2</w:t>
            </w:r>
          </w:p>
        </w:tc>
        <w:tc>
          <w:tcPr>
            <w:tcW w:w="0" w:type="auto"/>
          </w:tcPr>
          <w:p w14:paraId="2533A254" w14:textId="77777777" w:rsidR="00563B4E" w:rsidRDefault="004E2782">
            <w:pPr>
              <w:pStyle w:val="Compact"/>
              <w:jc w:val="center"/>
            </w:pPr>
            <w:r>
              <w:t>706</w:t>
            </w:r>
          </w:p>
        </w:tc>
        <w:tc>
          <w:tcPr>
            <w:tcW w:w="0" w:type="auto"/>
          </w:tcPr>
          <w:p w14:paraId="48E726FD" w14:textId="77777777" w:rsidR="00563B4E" w:rsidRDefault="004E2782">
            <w:pPr>
              <w:pStyle w:val="Compact"/>
              <w:jc w:val="center"/>
            </w:pPr>
            <w:r>
              <w:t>0.501</w:t>
            </w:r>
          </w:p>
        </w:tc>
        <w:tc>
          <w:tcPr>
            <w:tcW w:w="0" w:type="auto"/>
          </w:tcPr>
          <w:p w14:paraId="66CF93C5" w14:textId="77777777" w:rsidR="00563B4E" w:rsidRDefault="004E2782">
            <w:pPr>
              <w:pStyle w:val="Compact"/>
              <w:jc w:val="center"/>
            </w:pPr>
            <w:r>
              <w:t>30.61</w:t>
            </w:r>
          </w:p>
        </w:tc>
        <w:tc>
          <w:tcPr>
            <w:tcW w:w="0" w:type="auto"/>
          </w:tcPr>
          <w:p w14:paraId="4464E0EE" w14:textId="77777777" w:rsidR="00563B4E" w:rsidRDefault="004E2782">
            <w:pPr>
              <w:pStyle w:val="Compact"/>
              <w:jc w:val="center"/>
            </w:pPr>
            <w:r>
              <w:t>0.12/0.36</w:t>
            </w:r>
          </w:p>
        </w:tc>
        <w:tc>
          <w:tcPr>
            <w:tcW w:w="0" w:type="auto"/>
          </w:tcPr>
          <w:p w14:paraId="6D15E7AB" w14:textId="77777777" w:rsidR="00563B4E" w:rsidRDefault="004E2782">
            <w:pPr>
              <w:pStyle w:val="Compact"/>
              <w:jc w:val="center"/>
            </w:pPr>
            <w:r>
              <w:t>444.26/647.42</w:t>
            </w:r>
          </w:p>
        </w:tc>
      </w:tr>
      <w:tr w:rsidR="00563B4E" w14:paraId="33E3C31C" w14:textId="77777777">
        <w:tc>
          <w:tcPr>
            <w:tcW w:w="0" w:type="auto"/>
          </w:tcPr>
          <w:p w14:paraId="5E65437C" w14:textId="77777777" w:rsidR="00563B4E" w:rsidRDefault="004E2782">
            <w:pPr>
              <w:pStyle w:val="Compact"/>
              <w:jc w:val="center"/>
            </w:pPr>
            <w:r>
              <w:t>eldo_3k_3</w:t>
            </w:r>
          </w:p>
        </w:tc>
        <w:tc>
          <w:tcPr>
            <w:tcW w:w="0" w:type="auto"/>
          </w:tcPr>
          <w:p w14:paraId="6DDAD22C" w14:textId="77777777" w:rsidR="00563B4E" w:rsidRDefault="004E2782">
            <w:pPr>
              <w:pStyle w:val="Compact"/>
              <w:jc w:val="center"/>
            </w:pPr>
            <w:r>
              <w:t>655</w:t>
            </w:r>
          </w:p>
        </w:tc>
        <w:tc>
          <w:tcPr>
            <w:tcW w:w="0" w:type="auto"/>
          </w:tcPr>
          <w:p w14:paraId="7EBDD1EC" w14:textId="77777777" w:rsidR="00563B4E" w:rsidRDefault="004E2782">
            <w:pPr>
              <w:pStyle w:val="Compact"/>
              <w:jc w:val="center"/>
            </w:pPr>
            <w:r>
              <w:t>0.163</w:t>
            </w:r>
          </w:p>
        </w:tc>
        <w:tc>
          <w:tcPr>
            <w:tcW w:w="0" w:type="auto"/>
          </w:tcPr>
          <w:p w14:paraId="532B5952" w14:textId="77777777" w:rsidR="00563B4E" w:rsidRDefault="004E2782">
            <w:pPr>
              <w:pStyle w:val="Compact"/>
              <w:jc w:val="center"/>
            </w:pPr>
            <w:r>
              <w:t>30.95</w:t>
            </w:r>
          </w:p>
        </w:tc>
        <w:tc>
          <w:tcPr>
            <w:tcW w:w="0" w:type="auto"/>
          </w:tcPr>
          <w:p w14:paraId="410E921B" w14:textId="77777777" w:rsidR="00563B4E" w:rsidRDefault="004E2782">
            <w:pPr>
              <w:pStyle w:val="Compact"/>
              <w:jc w:val="center"/>
            </w:pPr>
            <w:r>
              <w:t>0.22/0.36</w:t>
            </w:r>
          </w:p>
        </w:tc>
        <w:tc>
          <w:tcPr>
            <w:tcW w:w="0" w:type="auto"/>
          </w:tcPr>
          <w:p w14:paraId="6707DE30" w14:textId="77777777" w:rsidR="00563B4E" w:rsidRDefault="004E2782">
            <w:pPr>
              <w:pStyle w:val="Compact"/>
              <w:jc w:val="center"/>
            </w:pPr>
            <w:r>
              <w:t>492.63/410.19</w:t>
            </w:r>
          </w:p>
        </w:tc>
      </w:tr>
      <w:tr w:rsidR="00563B4E" w14:paraId="2A656501" w14:textId="77777777">
        <w:tc>
          <w:tcPr>
            <w:tcW w:w="0" w:type="auto"/>
          </w:tcPr>
          <w:p w14:paraId="43C0E3AF" w14:textId="77777777" w:rsidR="00563B4E" w:rsidRDefault="004E2782">
            <w:pPr>
              <w:pStyle w:val="Compact"/>
              <w:jc w:val="center"/>
            </w:pPr>
            <w:r>
              <w:t>eldo_4k_1</w:t>
            </w:r>
          </w:p>
        </w:tc>
        <w:tc>
          <w:tcPr>
            <w:tcW w:w="0" w:type="auto"/>
          </w:tcPr>
          <w:p w14:paraId="59EB9A99" w14:textId="77777777" w:rsidR="00563B4E" w:rsidRDefault="004E2782">
            <w:pPr>
              <w:pStyle w:val="Compact"/>
              <w:jc w:val="center"/>
            </w:pPr>
            <w:r>
              <w:t>570</w:t>
            </w:r>
          </w:p>
        </w:tc>
        <w:tc>
          <w:tcPr>
            <w:tcW w:w="0" w:type="auto"/>
          </w:tcPr>
          <w:p w14:paraId="3E96BA3F" w14:textId="77777777" w:rsidR="00563B4E" w:rsidRDefault="004E2782">
            <w:pPr>
              <w:pStyle w:val="Compact"/>
              <w:jc w:val="center"/>
            </w:pPr>
            <w:r>
              <w:t>-0.383</w:t>
            </w:r>
          </w:p>
        </w:tc>
        <w:tc>
          <w:tcPr>
            <w:tcW w:w="0" w:type="auto"/>
          </w:tcPr>
          <w:p w14:paraId="3773D47C" w14:textId="77777777" w:rsidR="00563B4E" w:rsidRDefault="004E2782">
            <w:pPr>
              <w:pStyle w:val="Compact"/>
              <w:jc w:val="center"/>
            </w:pPr>
            <w:r>
              <w:t>28.04</w:t>
            </w:r>
          </w:p>
        </w:tc>
        <w:tc>
          <w:tcPr>
            <w:tcW w:w="0" w:type="auto"/>
          </w:tcPr>
          <w:p w14:paraId="71AB6B77" w14:textId="77777777" w:rsidR="00563B4E" w:rsidRDefault="004E2782">
            <w:pPr>
              <w:pStyle w:val="Compact"/>
              <w:jc w:val="center"/>
            </w:pPr>
            <w:r>
              <w:t>0.09/0.39</w:t>
            </w:r>
          </w:p>
        </w:tc>
        <w:tc>
          <w:tcPr>
            <w:tcW w:w="0" w:type="auto"/>
          </w:tcPr>
          <w:p w14:paraId="5846ACF0" w14:textId="77777777" w:rsidR="00563B4E" w:rsidRDefault="004E2782">
            <w:pPr>
              <w:pStyle w:val="Compact"/>
              <w:jc w:val="center"/>
            </w:pPr>
            <w:r>
              <w:t>632.82/588.11</w:t>
            </w:r>
          </w:p>
        </w:tc>
      </w:tr>
      <w:tr w:rsidR="00563B4E" w14:paraId="0D1CCF60" w14:textId="77777777">
        <w:tc>
          <w:tcPr>
            <w:tcW w:w="0" w:type="auto"/>
          </w:tcPr>
          <w:p w14:paraId="0EE0ADD5" w14:textId="77777777" w:rsidR="00563B4E" w:rsidRDefault="004E2782">
            <w:pPr>
              <w:pStyle w:val="Compact"/>
              <w:jc w:val="center"/>
            </w:pPr>
            <w:r>
              <w:t>eldo_4k_2</w:t>
            </w:r>
          </w:p>
        </w:tc>
        <w:tc>
          <w:tcPr>
            <w:tcW w:w="0" w:type="auto"/>
          </w:tcPr>
          <w:p w14:paraId="5C798F61" w14:textId="77777777" w:rsidR="00563B4E" w:rsidRDefault="004E2782">
            <w:pPr>
              <w:pStyle w:val="Compact"/>
              <w:jc w:val="center"/>
            </w:pPr>
            <w:r>
              <w:t>642</w:t>
            </w:r>
          </w:p>
        </w:tc>
        <w:tc>
          <w:tcPr>
            <w:tcW w:w="0" w:type="auto"/>
          </w:tcPr>
          <w:p w14:paraId="3E7E759F" w14:textId="77777777" w:rsidR="00563B4E" w:rsidRDefault="004E2782">
            <w:pPr>
              <w:pStyle w:val="Compact"/>
              <w:jc w:val="center"/>
            </w:pPr>
            <w:r>
              <w:t>0.0831</w:t>
            </w:r>
          </w:p>
        </w:tc>
        <w:tc>
          <w:tcPr>
            <w:tcW w:w="0" w:type="auto"/>
          </w:tcPr>
          <w:p w14:paraId="1473387F" w14:textId="77777777" w:rsidR="00563B4E" w:rsidRDefault="004E2782">
            <w:pPr>
              <w:pStyle w:val="Compact"/>
              <w:jc w:val="center"/>
            </w:pPr>
            <w:r>
              <w:t>28.41</w:t>
            </w:r>
          </w:p>
        </w:tc>
        <w:tc>
          <w:tcPr>
            <w:tcW w:w="0" w:type="auto"/>
          </w:tcPr>
          <w:p w14:paraId="234B0A8C" w14:textId="77777777" w:rsidR="00563B4E" w:rsidRDefault="004E2782">
            <w:pPr>
              <w:pStyle w:val="Compact"/>
              <w:jc w:val="center"/>
            </w:pPr>
            <w:r>
              <w:t>0.15/0.78</w:t>
            </w:r>
          </w:p>
        </w:tc>
        <w:tc>
          <w:tcPr>
            <w:tcW w:w="0" w:type="auto"/>
          </w:tcPr>
          <w:p w14:paraId="10E06F5C" w14:textId="77777777" w:rsidR="00563B4E" w:rsidRDefault="004E2782">
            <w:pPr>
              <w:pStyle w:val="Compact"/>
              <w:jc w:val="center"/>
            </w:pPr>
            <w:r>
              <w:t>338.20/271.82</w:t>
            </w:r>
          </w:p>
        </w:tc>
      </w:tr>
      <w:tr w:rsidR="00563B4E" w14:paraId="1053CB04" w14:textId="77777777">
        <w:tc>
          <w:tcPr>
            <w:tcW w:w="0" w:type="auto"/>
          </w:tcPr>
          <w:p w14:paraId="254C5D22" w14:textId="77777777" w:rsidR="00563B4E" w:rsidRDefault="004E2782">
            <w:pPr>
              <w:pStyle w:val="Compact"/>
              <w:jc w:val="center"/>
            </w:pPr>
            <w:r>
              <w:t>eldo_5k_1</w:t>
            </w:r>
          </w:p>
        </w:tc>
        <w:tc>
          <w:tcPr>
            <w:tcW w:w="0" w:type="auto"/>
          </w:tcPr>
          <w:p w14:paraId="7D9DB139" w14:textId="77777777" w:rsidR="00563B4E" w:rsidRDefault="004E2782">
            <w:pPr>
              <w:pStyle w:val="Compact"/>
              <w:jc w:val="center"/>
            </w:pPr>
            <w:r>
              <w:t>663</w:t>
            </w:r>
          </w:p>
        </w:tc>
        <w:tc>
          <w:tcPr>
            <w:tcW w:w="0" w:type="auto"/>
          </w:tcPr>
          <w:p w14:paraId="25A4C9AD" w14:textId="77777777" w:rsidR="00563B4E" w:rsidRDefault="004E2782">
            <w:pPr>
              <w:pStyle w:val="Compact"/>
              <w:jc w:val="center"/>
            </w:pPr>
            <w:r>
              <w:t>0.219</w:t>
            </w:r>
          </w:p>
        </w:tc>
        <w:tc>
          <w:tcPr>
            <w:tcW w:w="0" w:type="auto"/>
          </w:tcPr>
          <w:p w14:paraId="3DD9AFF7" w14:textId="77777777" w:rsidR="00563B4E" w:rsidRDefault="004E2782">
            <w:pPr>
              <w:pStyle w:val="Compact"/>
              <w:jc w:val="center"/>
            </w:pPr>
            <w:r>
              <w:t>28.44</w:t>
            </w:r>
          </w:p>
        </w:tc>
        <w:tc>
          <w:tcPr>
            <w:tcW w:w="0" w:type="auto"/>
          </w:tcPr>
          <w:p w14:paraId="63406075" w14:textId="77777777" w:rsidR="00563B4E" w:rsidRDefault="004E2782">
            <w:pPr>
              <w:pStyle w:val="Compact"/>
              <w:jc w:val="center"/>
            </w:pPr>
            <w:r>
              <w:t>0.11/0.44</w:t>
            </w:r>
          </w:p>
        </w:tc>
        <w:tc>
          <w:tcPr>
            <w:tcW w:w="0" w:type="auto"/>
          </w:tcPr>
          <w:p w14:paraId="37C15E84" w14:textId="77777777" w:rsidR="00563B4E" w:rsidRDefault="004E2782">
            <w:pPr>
              <w:pStyle w:val="Compact"/>
              <w:jc w:val="center"/>
            </w:pPr>
            <w:r>
              <w:t>661.80/543.63</w:t>
            </w:r>
          </w:p>
        </w:tc>
      </w:tr>
      <w:tr w:rsidR="00563B4E" w14:paraId="0F9941C2" w14:textId="77777777">
        <w:tc>
          <w:tcPr>
            <w:tcW w:w="0" w:type="auto"/>
          </w:tcPr>
          <w:p w14:paraId="79A022DB" w14:textId="77777777" w:rsidR="00563B4E" w:rsidRDefault="004E2782">
            <w:pPr>
              <w:pStyle w:val="Compact"/>
              <w:jc w:val="center"/>
            </w:pPr>
            <w:r>
              <w:t>eldo_5k_2</w:t>
            </w:r>
          </w:p>
        </w:tc>
        <w:tc>
          <w:tcPr>
            <w:tcW w:w="0" w:type="auto"/>
          </w:tcPr>
          <w:p w14:paraId="0F661390" w14:textId="77777777" w:rsidR="00563B4E" w:rsidRDefault="004E2782">
            <w:pPr>
              <w:pStyle w:val="Compact"/>
              <w:jc w:val="center"/>
            </w:pPr>
            <w:r>
              <w:t>627</w:t>
            </w:r>
          </w:p>
        </w:tc>
        <w:tc>
          <w:tcPr>
            <w:tcW w:w="0" w:type="auto"/>
          </w:tcPr>
          <w:p w14:paraId="5A093348" w14:textId="77777777" w:rsidR="00563B4E" w:rsidRDefault="004E2782">
            <w:pPr>
              <w:pStyle w:val="Compact"/>
              <w:jc w:val="center"/>
            </w:pPr>
            <w:r>
              <w:t>-0.0132</w:t>
            </w:r>
          </w:p>
        </w:tc>
        <w:tc>
          <w:tcPr>
            <w:tcW w:w="0" w:type="auto"/>
          </w:tcPr>
          <w:p w14:paraId="2E01454C" w14:textId="77777777" w:rsidR="00563B4E" w:rsidRDefault="004E2782">
            <w:pPr>
              <w:pStyle w:val="Compact"/>
              <w:jc w:val="center"/>
            </w:pPr>
            <w:r>
              <w:t>30.02</w:t>
            </w:r>
          </w:p>
        </w:tc>
        <w:tc>
          <w:tcPr>
            <w:tcW w:w="0" w:type="auto"/>
          </w:tcPr>
          <w:p w14:paraId="01CC3CEB" w14:textId="77777777" w:rsidR="00563B4E" w:rsidRDefault="004E2782">
            <w:pPr>
              <w:pStyle w:val="Compact"/>
              <w:jc w:val="center"/>
            </w:pPr>
            <w:r>
              <w:t>0.12/0.36</w:t>
            </w:r>
          </w:p>
        </w:tc>
        <w:tc>
          <w:tcPr>
            <w:tcW w:w="0" w:type="auto"/>
          </w:tcPr>
          <w:p w14:paraId="1349C1B7" w14:textId="77777777" w:rsidR="00563B4E" w:rsidRDefault="004E2782">
            <w:pPr>
              <w:pStyle w:val="Compact"/>
              <w:jc w:val="center"/>
            </w:pPr>
            <w:r>
              <w:t>584.89/968.65</w:t>
            </w:r>
          </w:p>
        </w:tc>
      </w:tr>
      <w:tr w:rsidR="00563B4E" w14:paraId="009F7301" w14:textId="77777777">
        <w:tc>
          <w:tcPr>
            <w:tcW w:w="0" w:type="auto"/>
          </w:tcPr>
          <w:p w14:paraId="057C6368" w14:textId="77777777" w:rsidR="00563B4E" w:rsidRDefault="004E2782">
            <w:pPr>
              <w:pStyle w:val="Compact"/>
              <w:jc w:val="center"/>
            </w:pPr>
            <w:r>
              <w:t>eldo_5k_3</w:t>
            </w:r>
          </w:p>
        </w:tc>
        <w:tc>
          <w:tcPr>
            <w:tcW w:w="0" w:type="auto"/>
          </w:tcPr>
          <w:p w14:paraId="0FFE3B8A" w14:textId="77777777" w:rsidR="00563B4E" w:rsidRDefault="004E2782">
            <w:pPr>
              <w:pStyle w:val="Compact"/>
              <w:jc w:val="center"/>
            </w:pPr>
            <w:r>
              <w:t>599</w:t>
            </w:r>
          </w:p>
        </w:tc>
        <w:tc>
          <w:tcPr>
            <w:tcW w:w="0" w:type="auto"/>
          </w:tcPr>
          <w:p w14:paraId="273EDDCC" w14:textId="77777777" w:rsidR="00563B4E" w:rsidRDefault="004E2782">
            <w:pPr>
              <w:pStyle w:val="Compact"/>
              <w:jc w:val="center"/>
            </w:pPr>
            <w:r>
              <w:t>-0.2</w:t>
            </w:r>
          </w:p>
        </w:tc>
        <w:tc>
          <w:tcPr>
            <w:tcW w:w="0" w:type="auto"/>
          </w:tcPr>
          <w:p w14:paraId="31CFAB95" w14:textId="77777777" w:rsidR="00563B4E" w:rsidRDefault="004E2782">
            <w:pPr>
              <w:pStyle w:val="Compact"/>
              <w:jc w:val="center"/>
            </w:pPr>
            <w:r>
              <w:t>29.73</w:t>
            </w:r>
          </w:p>
        </w:tc>
        <w:tc>
          <w:tcPr>
            <w:tcW w:w="0" w:type="auto"/>
          </w:tcPr>
          <w:p w14:paraId="06F6501E" w14:textId="77777777" w:rsidR="00563B4E" w:rsidRDefault="004E2782">
            <w:pPr>
              <w:pStyle w:val="Compact"/>
              <w:jc w:val="center"/>
            </w:pPr>
            <w:r>
              <w:t>0.07/0.32</w:t>
            </w:r>
          </w:p>
        </w:tc>
        <w:tc>
          <w:tcPr>
            <w:tcW w:w="0" w:type="auto"/>
          </w:tcPr>
          <w:p w14:paraId="326C5256" w14:textId="77777777" w:rsidR="00563B4E" w:rsidRDefault="004E2782">
            <w:pPr>
              <w:pStyle w:val="Compact"/>
              <w:jc w:val="center"/>
            </w:pPr>
            <w:r>
              <w:t>488.66/622.71</w:t>
            </w:r>
          </w:p>
        </w:tc>
      </w:tr>
      <w:tr w:rsidR="00563B4E" w14:paraId="17B89869" w14:textId="77777777">
        <w:tc>
          <w:tcPr>
            <w:tcW w:w="0" w:type="auto"/>
          </w:tcPr>
          <w:p w14:paraId="000BA4F7" w14:textId="77777777" w:rsidR="00563B4E" w:rsidRDefault="004E2782">
            <w:pPr>
              <w:pStyle w:val="Compact"/>
              <w:jc w:val="center"/>
            </w:pPr>
            <w:r>
              <w:t>stan_3k_1</w:t>
            </w:r>
          </w:p>
        </w:tc>
        <w:tc>
          <w:tcPr>
            <w:tcW w:w="0" w:type="auto"/>
          </w:tcPr>
          <w:p w14:paraId="59C442AA" w14:textId="77777777" w:rsidR="00563B4E" w:rsidRDefault="004E2782">
            <w:pPr>
              <w:pStyle w:val="Compact"/>
              <w:jc w:val="center"/>
            </w:pPr>
            <w:r>
              <w:t>638</w:t>
            </w:r>
          </w:p>
        </w:tc>
        <w:tc>
          <w:tcPr>
            <w:tcW w:w="0" w:type="auto"/>
          </w:tcPr>
          <w:p w14:paraId="593E5C2B" w14:textId="77777777" w:rsidR="00563B4E" w:rsidRDefault="004E2782">
            <w:pPr>
              <w:pStyle w:val="Compact"/>
              <w:jc w:val="center"/>
            </w:pPr>
            <w:r>
              <w:t>0.059</w:t>
            </w:r>
          </w:p>
        </w:tc>
        <w:tc>
          <w:tcPr>
            <w:tcW w:w="0" w:type="auto"/>
          </w:tcPr>
          <w:p w14:paraId="4862BA3B" w14:textId="77777777" w:rsidR="00563B4E" w:rsidRDefault="004E2782">
            <w:pPr>
              <w:pStyle w:val="Compact"/>
              <w:jc w:val="center"/>
            </w:pPr>
            <w:r>
              <w:t>31.04</w:t>
            </w:r>
          </w:p>
        </w:tc>
        <w:tc>
          <w:tcPr>
            <w:tcW w:w="0" w:type="auto"/>
          </w:tcPr>
          <w:p w14:paraId="0E8F56C2" w14:textId="77777777" w:rsidR="00563B4E" w:rsidRDefault="004E2782">
            <w:pPr>
              <w:pStyle w:val="Compact"/>
              <w:jc w:val="center"/>
            </w:pPr>
            <w:r>
              <w:t>0.10/0.52</w:t>
            </w:r>
          </w:p>
        </w:tc>
        <w:tc>
          <w:tcPr>
            <w:tcW w:w="0" w:type="auto"/>
          </w:tcPr>
          <w:p w14:paraId="2C00047A" w14:textId="77777777" w:rsidR="00563B4E" w:rsidRDefault="004E2782">
            <w:pPr>
              <w:pStyle w:val="Compact"/>
              <w:jc w:val="center"/>
            </w:pPr>
            <w:r>
              <w:t>739.45/1037.84</w:t>
            </w:r>
          </w:p>
        </w:tc>
      </w:tr>
      <w:tr w:rsidR="00563B4E" w14:paraId="3A5A09DE" w14:textId="77777777">
        <w:tc>
          <w:tcPr>
            <w:tcW w:w="0" w:type="auto"/>
          </w:tcPr>
          <w:p w14:paraId="1FBBB0B0" w14:textId="77777777" w:rsidR="00563B4E" w:rsidRDefault="004E2782">
            <w:pPr>
              <w:pStyle w:val="Compact"/>
              <w:jc w:val="center"/>
            </w:pPr>
            <w:r>
              <w:t>stan_3k_2</w:t>
            </w:r>
          </w:p>
        </w:tc>
        <w:tc>
          <w:tcPr>
            <w:tcW w:w="0" w:type="auto"/>
          </w:tcPr>
          <w:p w14:paraId="7E7620C8" w14:textId="77777777" w:rsidR="00563B4E" w:rsidRDefault="004E2782">
            <w:pPr>
              <w:pStyle w:val="Compact"/>
              <w:jc w:val="center"/>
            </w:pPr>
            <w:r>
              <w:t>739</w:t>
            </w:r>
          </w:p>
        </w:tc>
        <w:tc>
          <w:tcPr>
            <w:tcW w:w="0" w:type="auto"/>
          </w:tcPr>
          <w:p w14:paraId="14D4987D" w14:textId="77777777" w:rsidR="00563B4E" w:rsidRDefault="004E2782">
            <w:pPr>
              <w:pStyle w:val="Compact"/>
              <w:jc w:val="center"/>
            </w:pPr>
            <w:r>
              <w:t>0.713</w:t>
            </w:r>
          </w:p>
        </w:tc>
        <w:tc>
          <w:tcPr>
            <w:tcW w:w="0" w:type="auto"/>
          </w:tcPr>
          <w:p w14:paraId="3AEAA264" w14:textId="77777777" w:rsidR="00563B4E" w:rsidRDefault="004E2782">
            <w:pPr>
              <w:pStyle w:val="Compact"/>
              <w:jc w:val="center"/>
            </w:pPr>
            <w:r>
              <w:t>18.78</w:t>
            </w:r>
          </w:p>
        </w:tc>
        <w:tc>
          <w:tcPr>
            <w:tcW w:w="0" w:type="auto"/>
          </w:tcPr>
          <w:p w14:paraId="5664ABE5" w14:textId="77777777" w:rsidR="00563B4E" w:rsidRDefault="004E2782">
            <w:pPr>
              <w:pStyle w:val="Compact"/>
              <w:jc w:val="center"/>
            </w:pPr>
            <w:r>
              <w:t>0.40/0.78</w:t>
            </w:r>
          </w:p>
        </w:tc>
        <w:tc>
          <w:tcPr>
            <w:tcW w:w="0" w:type="auto"/>
          </w:tcPr>
          <w:p w14:paraId="6F235AA9" w14:textId="77777777" w:rsidR="00563B4E" w:rsidRDefault="004E2782">
            <w:pPr>
              <w:pStyle w:val="Compact"/>
              <w:jc w:val="center"/>
            </w:pPr>
            <w:r>
              <w:t>433.53/405.25</w:t>
            </w:r>
          </w:p>
        </w:tc>
      </w:tr>
      <w:tr w:rsidR="00563B4E" w14:paraId="6F0A5A92" w14:textId="77777777">
        <w:tc>
          <w:tcPr>
            <w:tcW w:w="0" w:type="auto"/>
          </w:tcPr>
          <w:p w14:paraId="2B3968E2" w14:textId="77777777" w:rsidR="00563B4E" w:rsidRDefault="004E2782">
            <w:pPr>
              <w:pStyle w:val="Compact"/>
              <w:jc w:val="center"/>
            </w:pPr>
            <w:r>
              <w:t>stan_3k_3</w:t>
            </w:r>
          </w:p>
        </w:tc>
        <w:tc>
          <w:tcPr>
            <w:tcW w:w="0" w:type="auto"/>
          </w:tcPr>
          <w:p w14:paraId="54797AC5" w14:textId="77777777" w:rsidR="00563B4E" w:rsidRDefault="004E2782">
            <w:pPr>
              <w:pStyle w:val="Compact"/>
              <w:jc w:val="center"/>
            </w:pPr>
            <w:r>
              <w:t>762</w:t>
            </w:r>
          </w:p>
        </w:tc>
        <w:tc>
          <w:tcPr>
            <w:tcW w:w="0" w:type="auto"/>
          </w:tcPr>
          <w:p w14:paraId="5367BB25" w14:textId="77777777" w:rsidR="00563B4E" w:rsidRDefault="004E2782">
            <w:pPr>
              <w:pStyle w:val="Compact"/>
              <w:jc w:val="center"/>
            </w:pPr>
            <w:r>
              <w:t>0.859</w:t>
            </w:r>
          </w:p>
        </w:tc>
        <w:tc>
          <w:tcPr>
            <w:tcW w:w="0" w:type="auto"/>
          </w:tcPr>
          <w:p w14:paraId="4D8363A4" w14:textId="77777777" w:rsidR="00563B4E" w:rsidRDefault="004E2782">
            <w:pPr>
              <w:pStyle w:val="Compact"/>
              <w:jc w:val="center"/>
            </w:pPr>
            <w:r>
              <w:t>30.1</w:t>
            </w:r>
          </w:p>
        </w:tc>
        <w:tc>
          <w:tcPr>
            <w:tcW w:w="0" w:type="auto"/>
          </w:tcPr>
          <w:p w14:paraId="44926551" w14:textId="77777777" w:rsidR="00563B4E" w:rsidRDefault="004E2782">
            <w:pPr>
              <w:pStyle w:val="Compact"/>
              <w:jc w:val="center"/>
            </w:pPr>
            <w:r>
              <w:t>0.22/0.41</w:t>
            </w:r>
          </w:p>
        </w:tc>
        <w:tc>
          <w:tcPr>
            <w:tcW w:w="0" w:type="auto"/>
          </w:tcPr>
          <w:p w14:paraId="3F45ACFE" w14:textId="77777777" w:rsidR="00563B4E" w:rsidRDefault="004E2782">
            <w:pPr>
              <w:pStyle w:val="Compact"/>
              <w:jc w:val="center"/>
            </w:pPr>
            <w:r>
              <w:t>558.43/326.18</w:t>
            </w:r>
          </w:p>
        </w:tc>
      </w:tr>
      <w:tr w:rsidR="00563B4E" w14:paraId="3E0051FF" w14:textId="77777777">
        <w:tc>
          <w:tcPr>
            <w:tcW w:w="0" w:type="auto"/>
          </w:tcPr>
          <w:p w14:paraId="7B418C1F" w14:textId="77777777" w:rsidR="00563B4E" w:rsidRDefault="004E2782">
            <w:pPr>
              <w:pStyle w:val="Compact"/>
              <w:jc w:val="center"/>
            </w:pPr>
            <w:r>
              <w:t>stan_4k_1</w:t>
            </w:r>
          </w:p>
        </w:tc>
        <w:tc>
          <w:tcPr>
            <w:tcW w:w="0" w:type="auto"/>
          </w:tcPr>
          <w:p w14:paraId="1CA96F7C" w14:textId="77777777" w:rsidR="00563B4E" w:rsidRDefault="004E2782">
            <w:pPr>
              <w:pStyle w:val="Compact"/>
              <w:jc w:val="center"/>
            </w:pPr>
            <w:r>
              <w:t>540</w:t>
            </w:r>
          </w:p>
        </w:tc>
        <w:tc>
          <w:tcPr>
            <w:tcW w:w="0" w:type="auto"/>
          </w:tcPr>
          <w:p w14:paraId="2B26A304" w14:textId="77777777" w:rsidR="00563B4E" w:rsidRDefault="004E2782">
            <w:pPr>
              <w:pStyle w:val="Compact"/>
              <w:jc w:val="center"/>
            </w:pPr>
            <w:r>
              <w:t>-0.58</w:t>
            </w:r>
          </w:p>
        </w:tc>
        <w:tc>
          <w:tcPr>
            <w:tcW w:w="0" w:type="auto"/>
          </w:tcPr>
          <w:p w14:paraId="0448A86C" w14:textId="77777777" w:rsidR="00563B4E" w:rsidRDefault="004E2782">
            <w:pPr>
              <w:pStyle w:val="Compact"/>
              <w:jc w:val="center"/>
            </w:pPr>
            <w:r>
              <w:t>29.62</w:t>
            </w:r>
          </w:p>
        </w:tc>
        <w:tc>
          <w:tcPr>
            <w:tcW w:w="0" w:type="auto"/>
          </w:tcPr>
          <w:p w14:paraId="7271F426" w14:textId="77777777" w:rsidR="00563B4E" w:rsidRDefault="004E2782">
            <w:pPr>
              <w:pStyle w:val="Compact"/>
              <w:jc w:val="center"/>
            </w:pPr>
            <w:r>
              <w:t>0.29/0.63</w:t>
            </w:r>
          </w:p>
        </w:tc>
        <w:tc>
          <w:tcPr>
            <w:tcW w:w="0" w:type="auto"/>
          </w:tcPr>
          <w:p w14:paraId="18B0497F" w14:textId="77777777" w:rsidR="00563B4E" w:rsidRDefault="004E2782">
            <w:pPr>
              <w:pStyle w:val="Compact"/>
              <w:jc w:val="center"/>
            </w:pPr>
            <w:r>
              <w:t>507.61/711.66</w:t>
            </w:r>
          </w:p>
        </w:tc>
      </w:tr>
      <w:tr w:rsidR="00563B4E" w14:paraId="7DA0632F" w14:textId="77777777">
        <w:tc>
          <w:tcPr>
            <w:tcW w:w="0" w:type="auto"/>
          </w:tcPr>
          <w:p w14:paraId="2D567AB4" w14:textId="77777777" w:rsidR="00563B4E" w:rsidRDefault="004E2782">
            <w:pPr>
              <w:pStyle w:val="Compact"/>
              <w:jc w:val="center"/>
            </w:pPr>
            <w:r>
              <w:t>stan_4k_2</w:t>
            </w:r>
          </w:p>
        </w:tc>
        <w:tc>
          <w:tcPr>
            <w:tcW w:w="0" w:type="auto"/>
          </w:tcPr>
          <w:p w14:paraId="69AE27C6" w14:textId="77777777" w:rsidR="00563B4E" w:rsidRDefault="004E2782">
            <w:pPr>
              <w:pStyle w:val="Compact"/>
              <w:jc w:val="center"/>
            </w:pPr>
            <w:r>
              <w:t>528</w:t>
            </w:r>
          </w:p>
        </w:tc>
        <w:tc>
          <w:tcPr>
            <w:tcW w:w="0" w:type="auto"/>
          </w:tcPr>
          <w:p w14:paraId="5938D5B5" w14:textId="77777777" w:rsidR="00563B4E" w:rsidRDefault="004E2782">
            <w:pPr>
              <w:pStyle w:val="Compact"/>
              <w:jc w:val="center"/>
            </w:pPr>
            <w:r>
              <w:t>-0.658</w:t>
            </w:r>
          </w:p>
        </w:tc>
        <w:tc>
          <w:tcPr>
            <w:tcW w:w="0" w:type="auto"/>
          </w:tcPr>
          <w:p w14:paraId="746B677A" w14:textId="77777777" w:rsidR="00563B4E" w:rsidRDefault="004E2782">
            <w:pPr>
              <w:pStyle w:val="Compact"/>
              <w:jc w:val="center"/>
            </w:pPr>
            <w:r>
              <w:t>30.54</w:t>
            </w:r>
          </w:p>
        </w:tc>
        <w:tc>
          <w:tcPr>
            <w:tcW w:w="0" w:type="auto"/>
          </w:tcPr>
          <w:p w14:paraId="576DB4A5" w14:textId="77777777" w:rsidR="00563B4E" w:rsidRDefault="004E2782">
            <w:pPr>
              <w:pStyle w:val="Compact"/>
              <w:jc w:val="center"/>
            </w:pPr>
            <w:r>
              <w:t>0.18/0.56</w:t>
            </w:r>
          </w:p>
        </w:tc>
        <w:tc>
          <w:tcPr>
            <w:tcW w:w="0" w:type="auto"/>
          </w:tcPr>
          <w:p w14:paraId="26B80B90" w14:textId="77777777" w:rsidR="00563B4E" w:rsidRDefault="004E2782">
            <w:pPr>
              <w:pStyle w:val="Compact"/>
              <w:jc w:val="center"/>
            </w:pPr>
            <w:r>
              <w:t>481.85/256.99</w:t>
            </w:r>
          </w:p>
        </w:tc>
      </w:tr>
      <w:tr w:rsidR="00563B4E" w14:paraId="458996D0" w14:textId="77777777">
        <w:tc>
          <w:tcPr>
            <w:tcW w:w="0" w:type="auto"/>
          </w:tcPr>
          <w:p w14:paraId="0D09F40B" w14:textId="77777777" w:rsidR="00563B4E" w:rsidRDefault="004E2782">
            <w:pPr>
              <w:pStyle w:val="Compact"/>
              <w:jc w:val="center"/>
            </w:pPr>
            <w:r>
              <w:t>stan_5k_1</w:t>
            </w:r>
          </w:p>
        </w:tc>
        <w:tc>
          <w:tcPr>
            <w:tcW w:w="0" w:type="auto"/>
          </w:tcPr>
          <w:p w14:paraId="51E4081C" w14:textId="77777777" w:rsidR="00563B4E" w:rsidRDefault="004E2782">
            <w:pPr>
              <w:pStyle w:val="Compact"/>
              <w:jc w:val="center"/>
            </w:pPr>
            <w:r>
              <w:t>524</w:t>
            </w:r>
          </w:p>
        </w:tc>
        <w:tc>
          <w:tcPr>
            <w:tcW w:w="0" w:type="auto"/>
          </w:tcPr>
          <w:p w14:paraId="34180A44" w14:textId="77777777" w:rsidR="00563B4E" w:rsidRDefault="004E2782">
            <w:pPr>
              <w:pStyle w:val="Compact"/>
              <w:jc w:val="center"/>
            </w:pPr>
            <w:r>
              <w:t>-0.688</w:t>
            </w:r>
          </w:p>
        </w:tc>
        <w:tc>
          <w:tcPr>
            <w:tcW w:w="0" w:type="auto"/>
          </w:tcPr>
          <w:p w14:paraId="194EA25B" w14:textId="77777777" w:rsidR="00563B4E" w:rsidRDefault="004E2782">
            <w:pPr>
              <w:pStyle w:val="Compact"/>
              <w:jc w:val="center"/>
            </w:pPr>
            <w:r>
              <w:t>30.94</w:t>
            </w:r>
          </w:p>
        </w:tc>
        <w:tc>
          <w:tcPr>
            <w:tcW w:w="0" w:type="auto"/>
          </w:tcPr>
          <w:p w14:paraId="78B733C1" w14:textId="77777777" w:rsidR="00563B4E" w:rsidRDefault="004E2782">
            <w:pPr>
              <w:pStyle w:val="Compact"/>
              <w:jc w:val="center"/>
            </w:pPr>
            <w:r>
              <w:t>0.19/0.54</w:t>
            </w:r>
          </w:p>
        </w:tc>
        <w:tc>
          <w:tcPr>
            <w:tcW w:w="0" w:type="auto"/>
          </w:tcPr>
          <w:p w14:paraId="274963E2" w14:textId="77777777" w:rsidR="00563B4E" w:rsidRDefault="004E2782">
            <w:pPr>
              <w:pStyle w:val="Compact"/>
              <w:jc w:val="center"/>
            </w:pPr>
            <w:r>
              <w:t>388.89/336.06</w:t>
            </w:r>
          </w:p>
        </w:tc>
      </w:tr>
      <w:tr w:rsidR="00563B4E" w14:paraId="330064F0" w14:textId="77777777">
        <w:tc>
          <w:tcPr>
            <w:tcW w:w="0" w:type="auto"/>
          </w:tcPr>
          <w:p w14:paraId="4A6B8EDE" w14:textId="77777777" w:rsidR="00563B4E" w:rsidRDefault="004E2782">
            <w:pPr>
              <w:pStyle w:val="Compact"/>
              <w:jc w:val="center"/>
            </w:pPr>
            <w:r>
              <w:t>stan_5k_2</w:t>
            </w:r>
          </w:p>
        </w:tc>
        <w:tc>
          <w:tcPr>
            <w:tcW w:w="0" w:type="auto"/>
          </w:tcPr>
          <w:p w14:paraId="1B54A44E" w14:textId="77777777" w:rsidR="00563B4E" w:rsidRDefault="004E2782">
            <w:pPr>
              <w:pStyle w:val="Compact"/>
              <w:jc w:val="center"/>
            </w:pPr>
            <w:r>
              <w:t>524</w:t>
            </w:r>
          </w:p>
        </w:tc>
        <w:tc>
          <w:tcPr>
            <w:tcW w:w="0" w:type="auto"/>
          </w:tcPr>
          <w:p w14:paraId="19300D05" w14:textId="77777777" w:rsidR="00563B4E" w:rsidRDefault="004E2782">
            <w:pPr>
              <w:pStyle w:val="Compact"/>
              <w:jc w:val="center"/>
            </w:pPr>
            <w:r>
              <w:t>-0.685</w:t>
            </w:r>
          </w:p>
        </w:tc>
        <w:tc>
          <w:tcPr>
            <w:tcW w:w="0" w:type="auto"/>
          </w:tcPr>
          <w:p w14:paraId="637033A2" w14:textId="77777777" w:rsidR="00563B4E" w:rsidRDefault="004E2782">
            <w:pPr>
              <w:pStyle w:val="Compact"/>
              <w:jc w:val="center"/>
            </w:pPr>
            <w:r>
              <w:t>29.94</w:t>
            </w:r>
          </w:p>
        </w:tc>
        <w:tc>
          <w:tcPr>
            <w:tcW w:w="0" w:type="auto"/>
          </w:tcPr>
          <w:p w14:paraId="6279BE3E" w14:textId="77777777" w:rsidR="00563B4E" w:rsidRDefault="004E2782">
            <w:pPr>
              <w:pStyle w:val="Compact"/>
              <w:jc w:val="center"/>
            </w:pPr>
            <w:r>
              <w:t>0.21/0.44</w:t>
            </w:r>
          </w:p>
        </w:tc>
        <w:tc>
          <w:tcPr>
            <w:tcW w:w="0" w:type="auto"/>
          </w:tcPr>
          <w:p w14:paraId="73843C0B" w14:textId="77777777" w:rsidR="00563B4E" w:rsidRDefault="004E2782">
            <w:pPr>
              <w:pStyle w:val="Compact"/>
              <w:jc w:val="center"/>
            </w:pPr>
            <w:r>
              <w:t>399.33/622.71</w:t>
            </w:r>
          </w:p>
        </w:tc>
      </w:tr>
      <w:tr w:rsidR="00563B4E" w14:paraId="010A39AA" w14:textId="77777777">
        <w:tc>
          <w:tcPr>
            <w:tcW w:w="0" w:type="auto"/>
          </w:tcPr>
          <w:p w14:paraId="312D173E" w14:textId="77777777" w:rsidR="00563B4E" w:rsidRDefault="004E2782">
            <w:pPr>
              <w:pStyle w:val="Compact"/>
              <w:jc w:val="center"/>
            </w:pPr>
            <w:r>
              <w:t>sier_3k_1</w:t>
            </w:r>
          </w:p>
        </w:tc>
        <w:tc>
          <w:tcPr>
            <w:tcW w:w="0" w:type="auto"/>
          </w:tcPr>
          <w:p w14:paraId="29E16703" w14:textId="77777777" w:rsidR="00563B4E" w:rsidRDefault="004E2782">
            <w:pPr>
              <w:pStyle w:val="Compact"/>
              <w:jc w:val="center"/>
            </w:pPr>
            <w:r>
              <w:t>764</w:t>
            </w:r>
          </w:p>
        </w:tc>
        <w:tc>
          <w:tcPr>
            <w:tcW w:w="0" w:type="auto"/>
          </w:tcPr>
          <w:p w14:paraId="4739AE7D" w14:textId="77777777" w:rsidR="00563B4E" w:rsidRDefault="004E2782">
            <w:pPr>
              <w:pStyle w:val="Compact"/>
              <w:jc w:val="center"/>
            </w:pPr>
            <w:r>
              <w:t>0.871</w:t>
            </w:r>
          </w:p>
        </w:tc>
        <w:tc>
          <w:tcPr>
            <w:tcW w:w="0" w:type="auto"/>
          </w:tcPr>
          <w:p w14:paraId="0AE7C76E" w14:textId="77777777" w:rsidR="00563B4E" w:rsidRDefault="004E2782">
            <w:pPr>
              <w:pStyle w:val="Compact"/>
              <w:jc w:val="center"/>
            </w:pPr>
            <w:r>
              <w:t>30.42</w:t>
            </w:r>
          </w:p>
        </w:tc>
        <w:tc>
          <w:tcPr>
            <w:tcW w:w="0" w:type="auto"/>
          </w:tcPr>
          <w:p w14:paraId="78DA8E84" w14:textId="77777777" w:rsidR="00563B4E" w:rsidRDefault="004E2782">
            <w:pPr>
              <w:pStyle w:val="Compact"/>
              <w:jc w:val="center"/>
            </w:pPr>
            <w:r>
              <w:t>0.19/0.48</w:t>
            </w:r>
          </w:p>
        </w:tc>
        <w:tc>
          <w:tcPr>
            <w:tcW w:w="0" w:type="auto"/>
          </w:tcPr>
          <w:p w14:paraId="739A49B2" w14:textId="77777777" w:rsidR="00563B4E" w:rsidRDefault="004E2782">
            <w:pPr>
              <w:pStyle w:val="Compact"/>
              <w:jc w:val="center"/>
            </w:pPr>
            <w:r>
              <w:t>651.46/850.04</w:t>
            </w:r>
          </w:p>
        </w:tc>
      </w:tr>
      <w:tr w:rsidR="00563B4E" w14:paraId="6E32B51B" w14:textId="77777777">
        <w:tc>
          <w:tcPr>
            <w:tcW w:w="0" w:type="auto"/>
          </w:tcPr>
          <w:p w14:paraId="0052D5F3" w14:textId="77777777" w:rsidR="00563B4E" w:rsidRDefault="004E2782">
            <w:pPr>
              <w:pStyle w:val="Compact"/>
              <w:jc w:val="center"/>
            </w:pPr>
            <w:r>
              <w:t>sier_3k_2</w:t>
            </w:r>
          </w:p>
        </w:tc>
        <w:tc>
          <w:tcPr>
            <w:tcW w:w="0" w:type="auto"/>
          </w:tcPr>
          <w:p w14:paraId="04E67EAF" w14:textId="77777777" w:rsidR="00563B4E" w:rsidRDefault="004E2782">
            <w:pPr>
              <w:pStyle w:val="Compact"/>
              <w:jc w:val="center"/>
            </w:pPr>
            <w:r>
              <w:t>768</w:t>
            </w:r>
          </w:p>
        </w:tc>
        <w:tc>
          <w:tcPr>
            <w:tcW w:w="0" w:type="auto"/>
          </w:tcPr>
          <w:p w14:paraId="1996AF6B" w14:textId="77777777" w:rsidR="00563B4E" w:rsidRDefault="004E2782">
            <w:pPr>
              <w:pStyle w:val="Compact"/>
              <w:jc w:val="center"/>
            </w:pPr>
            <w:r>
              <w:t>0.898</w:t>
            </w:r>
          </w:p>
        </w:tc>
        <w:tc>
          <w:tcPr>
            <w:tcW w:w="0" w:type="auto"/>
          </w:tcPr>
          <w:p w14:paraId="44D44D8B" w14:textId="77777777" w:rsidR="00563B4E" w:rsidRDefault="004E2782">
            <w:pPr>
              <w:pStyle w:val="Compact"/>
              <w:jc w:val="center"/>
            </w:pPr>
            <w:r>
              <w:t>30.05</w:t>
            </w:r>
          </w:p>
        </w:tc>
        <w:tc>
          <w:tcPr>
            <w:tcW w:w="0" w:type="auto"/>
          </w:tcPr>
          <w:p w14:paraId="1FAFB01F" w14:textId="77777777" w:rsidR="00563B4E" w:rsidRDefault="004E2782">
            <w:pPr>
              <w:pStyle w:val="Compact"/>
              <w:jc w:val="center"/>
            </w:pPr>
            <w:r>
              <w:t>0.20/0.77</w:t>
            </w:r>
          </w:p>
        </w:tc>
        <w:tc>
          <w:tcPr>
            <w:tcW w:w="0" w:type="auto"/>
          </w:tcPr>
          <w:p w14:paraId="320468BC" w14:textId="77777777" w:rsidR="00563B4E" w:rsidRDefault="004E2782">
            <w:pPr>
              <w:pStyle w:val="Compact"/>
              <w:jc w:val="center"/>
            </w:pPr>
            <w:r>
              <w:t>438.84/153.21</w:t>
            </w:r>
          </w:p>
        </w:tc>
      </w:tr>
      <w:tr w:rsidR="00563B4E" w14:paraId="44A35CB8" w14:textId="77777777">
        <w:tc>
          <w:tcPr>
            <w:tcW w:w="0" w:type="auto"/>
          </w:tcPr>
          <w:p w14:paraId="2A5AD195" w14:textId="77777777" w:rsidR="00563B4E" w:rsidRDefault="004E2782">
            <w:pPr>
              <w:pStyle w:val="Compact"/>
              <w:jc w:val="center"/>
            </w:pPr>
            <w:r>
              <w:lastRenderedPageBreak/>
              <w:t>sier_3k_3</w:t>
            </w:r>
          </w:p>
        </w:tc>
        <w:tc>
          <w:tcPr>
            <w:tcW w:w="0" w:type="auto"/>
          </w:tcPr>
          <w:p w14:paraId="792715DF" w14:textId="77777777" w:rsidR="00563B4E" w:rsidRDefault="004E2782">
            <w:pPr>
              <w:pStyle w:val="Compact"/>
              <w:jc w:val="center"/>
            </w:pPr>
            <w:r>
              <w:t>773</w:t>
            </w:r>
          </w:p>
        </w:tc>
        <w:tc>
          <w:tcPr>
            <w:tcW w:w="0" w:type="auto"/>
          </w:tcPr>
          <w:p w14:paraId="6B7EF68F" w14:textId="77777777" w:rsidR="00563B4E" w:rsidRDefault="004E2782">
            <w:pPr>
              <w:pStyle w:val="Compact"/>
              <w:jc w:val="center"/>
            </w:pPr>
            <w:r>
              <w:t>0.932</w:t>
            </w:r>
          </w:p>
        </w:tc>
        <w:tc>
          <w:tcPr>
            <w:tcW w:w="0" w:type="auto"/>
          </w:tcPr>
          <w:p w14:paraId="00C5B12E" w14:textId="77777777" w:rsidR="00563B4E" w:rsidRDefault="004E2782">
            <w:pPr>
              <w:pStyle w:val="Compact"/>
              <w:jc w:val="center"/>
            </w:pPr>
            <w:r>
              <w:t>29.77</w:t>
            </w:r>
          </w:p>
        </w:tc>
        <w:tc>
          <w:tcPr>
            <w:tcW w:w="0" w:type="auto"/>
          </w:tcPr>
          <w:p w14:paraId="3B2AF479" w14:textId="77777777" w:rsidR="00563B4E" w:rsidRDefault="004E2782">
            <w:pPr>
              <w:pStyle w:val="Compact"/>
              <w:jc w:val="center"/>
            </w:pPr>
            <w:r>
              <w:t>0.32/0.77</w:t>
            </w:r>
          </w:p>
        </w:tc>
        <w:tc>
          <w:tcPr>
            <w:tcW w:w="0" w:type="auto"/>
          </w:tcPr>
          <w:p w14:paraId="79F199BA" w14:textId="77777777" w:rsidR="00563B4E" w:rsidRDefault="004E2782">
            <w:pPr>
              <w:pStyle w:val="Compact"/>
              <w:jc w:val="center"/>
            </w:pPr>
            <w:r>
              <w:t>511.26/459.62</w:t>
            </w:r>
          </w:p>
        </w:tc>
      </w:tr>
      <w:tr w:rsidR="00563B4E" w14:paraId="5CE387A4" w14:textId="77777777">
        <w:tc>
          <w:tcPr>
            <w:tcW w:w="0" w:type="auto"/>
          </w:tcPr>
          <w:p w14:paraId="4A28EB44" w14:textId="77777777" w:rsidR="00563B4E" w:rsidRDefault="004E2782">
            <w:pPr>
              <w:pStyle w:val="Compact"/>
              <w:jc w:val="center"/>
            </w:pPr>
            <w:r>
              <w:t>sier_4k_1</w:t>
            </w:r>
          </w:p>
        </w:tc>
        <w:tc>
          <w:tcPr>
            <w:tcW w:w="0" w:type="auto"/>
          </w:tcPr>
          <w:p w14:paraId="1ED6632D" w14:textId="77777777" w:rsidR="00563B4E" w:rsidRDefault="004E2782">
            <w:pPr>
              <w:pStyle w:val="Compact"/>
              <w:jc w:val="center"/>
            </w:pPr>
            <w:r>
              <w:t>841</w:t>
            </w:r>
          </w:p>
        </w:tc>
        <w:tc>
          <w:tcPr>
            <w:tcW w:w="0" w:type="auto"/>
          </w:tcPr>
          <w:p w14:paraId="21A7762A" w14:textId="77777777" w:rsidR="00563B4E" w:rsidRDefault="004E2782">
            <w:pPr>
              <w:pStyle w:val="Compact"/>
              <w:jc w:val="center"/>
            </w:pPr>
            <w:r>
              <w:t>1.38</w:t>
            </w:r>
          </w:p>
        </w:tc>
        <w:tc>
          <w:tcPr>
            <w:tcW w:w="0" w:type="auto"/>
          </w:tcPr>
          <w:p w14:paraId="306CE14E" w14:textId="77777777" w:rsidR="00563B4E" w:rsidRDefault="004E2782">
            <w:pPr>
              <w:pStyle w:val="Compact"/>
              <w:jc w:val="center"/>
            </w:pPr>
            <w:r>
              <w:t>30.43</w:t>
            </w:r>
          </w:p>
        </w:tc>
        <w:tc>
          <w:tcPr>
            <w:tcW w:w="0" w:type="auto"/>
          </w:tcPr>
          <w:p w14:paraId="5C0C4214" w14:textId="77777777" w:rsidR="00563B4E" w:rsidRDefault="004E2782">
            <w:pPr>
              <w:pStyle w:val="Compact"/>
              <w:jc w:val="center"/>
            </w:pPr>
            <w:r>
              <w:t>0.54/0.51</w:t>
            </w:r>
          </w:p>
        </w:tc>
        <w:tc>
          <w:tcPr>
            <w:tcW w:w="0" w:type="auto"/>
          </w:tcPr>
          <w:p w14:paraId="5D4FE3D0" w14:textId="77777777" w:rsidR="00563B4E" w:rsidRDefault="004E2782">
            <w:pPr>
              <w:pStyle w:val="Compact"/>
              <w:jc w:val="center"/>
            </w:pPr>
            <w:r>
              <w:t>576.15/538.69</w:t>
            </w:r>
          </w:p>
        </w:tc>
      </w:tr>
      <w:tr w:rsidR="00563B4E" w14:paraId="59AC7D52" w14:textId="77777777">
        <w:tc>
          <w:tcPr>
            <w:tcW w:w="0" w:type="auto"/>
          </w:tcPr>
          <w:p w14:paraId="1FD779B1" w14:textId="77777777" w:rsidR="00563B4E" w:rsidRDefault="004E2782">
            <w:pPr>
              <w:pStyle w:val="Compact"/>
              <w:jc w:val="center"/>
            </w:pPr>
            <w:r>
              <w:t>sier_4k_2</w:t>
            </w:r>
          </w:p>
        </w:tc>
        <w:tc>
          <w:tcPr>
            <w:tcW w:w="0" w:type="auto"/>
          </w:tcPr>
          <w:p w14:paraId="28645059" w14:textId="77777777" w:rsidR="00563B4E" w:rsidRDefault="004E2782">
            <w:pPr>
              <w:pStyle w:val="Compact"/>
              <w:jc w:val="center"/>
            </w:pPr>
            <w:r>
              <w:t>764</w:t>
            </w:r>
          </w:p>
        </w:tc>
        <w:tc>
          <w:tcPr>
            <w:tcW w:w="0" w:type="auto"/>
          </w:tcPr>
          <w:p w14:paraId="2B6B2007" w14:textId="77777777" w:rsidR="00563B4E" w:rsidRDefault="004E2782">
            <w:pPr>
              <w:pStyle w:val="Compact"/>
              <w:jc w:val="center"/>
            </w:pPr>
            <w:r>
              <w:t>0.877</w:t>
            </w:r>
          </w:p>
        </w:tc>
        <w:tc>
          <w:tcPr>
            <w:tcW w:w="0" w:type="auto"/>
          </w:tcPr>
          <w:p w14:paraId="47B88123" w14:textId="77777777" w:rsidR="00563B4E" w:rsidRDefault="004E2782">
            <w:pPr>
              <w:pStyle w:val="Compact"/>
              <w:jc w:val="center"/>
            </w:pPr>
            <w:r>
              <w:t>29.3</w:t>
            </w:r>
          </w:p>
        </w:tc>
        <w:tc>
          <w:tcPr>
            <w:tcW w:w="0" w:type="auto"/>
          </w:tcPr>
          <w:p w14:paraId="0C3EF854" w14:textId="77777777" w:rsidR="00563B4E" w:rsidRDefault="004E2782">
            <w:pPr>
              <w:pStyle w:val="Compact"/>
              <w:jc w:val="center"/>
            </w:pPr>
            <w:r>
              <w:t>0.33/0.57</w:t>
            </w:r>
          </w:p>
        </w:tc>
        <w:tc>
          <w:tcPr>
            <w:tcW w:w="0" w:type="auto"/>
          </w:tcPr>
          <w:p w14:paraId="66C97578" w14:textId="77777777" w:rsidR="00563B4E" w:rsidRDefault="004E2782">
            <w:pPr>
              <w:pStyle w:val="Compact"/>
              <w:jc w:val="center"/>
            </w:pPr>
            <w:r>
              <w:t>499.43/854.98</w:t>
            </w:r>
          </w:p>
        </w:tc>
      </w:tr>
      <w:tr w:rsidR="00563B4E" w14:paraId="0F07189B" w14:textId="77777777">
        <w:tc>
          <w:tcPr>
            <w:tcW w:w="0" w:type="auto"/>
          </w:tcPr>
          <w:p w14:paraId="49508EE0" w14:textId="77777777" w:rsidR="00563B4E" w:rsidRDefault="004E2782">
            <w:pPr>
              <w:pStyle w:val="Compact"/>
              <w:jc w:val="center"/>
            </w:pPr>
            <w:r>
              <w:t>sier_4k_3</w:t>
            </w:r>
          </w:p>
        </w:tc>
        <w:tc>
          <w:tcPr>
            <w:tcW w:w="0" w:type="auto"/>
          </w:tcPr>
          <w:p w14:paraId="32860A48" w14:textId="77777777" w:rsidR="00563B4E" w:rsidRDefault="004E2782">
            <w:pPr>
              <w:pStyle w:val="Compact"/>
              <w:jc w:val="center"/>
            </w:pPr>
            <w:r>
              <w:t>688</w:t>
            </w:r>
          </w:p>
        </w:tc>
        <w:tc>
          <w:tcPr>
            <w:tcW w:w="0" w:type="auto"/>
          </w:tcPr>
          <w:p w14:paraId="5B453D01" w14:textId="77777777" w:rsidR="00563B4E" w:rsidRDefault="004E2782">
            <w:pPr>
              <w:pStyle w:val="Compact"/>
              <w:jc w:val="center"/>
            </w:pPr>
            <w:r>
              <w:t>0.383</w:t>
            </w:r>
          </w:p>
        </w:tc>
        <w:tc>
          <w:tcPr>
            <w:tcW w:w="0" w:type="auto"/>
          </w:tcPr>
          <w:p w14:paraId="0A4228D5" w14:textId="77777777" w:rsidR="00563B4E" w:rsidRDefault="004E2782">
            <w:pPr>
              <w:pStyle w:val="Compact"/>
              <w:jc w:val="center"/>
            </w:pPr>
            <w:r>
              <w:t>26.39</w:t>
            </w:r>
          </w:p>
        </w:tc>
        <w:tc>
          <w:tcPr>
            <w:tcW w:w="0" w:type="auto"/>
          </w:tcPr>
          <w:p w14:paraId="27252236" w14:textId="77777777" w:rsidR="00563B4E" w:rsidRDefault="004E2782">
            <w:pPr>
              <w:pStyle w:val="Compact"/>
              <w:jc w:val="center"/>
            </w:pPr>
            <w:r>
              <w:t>0.48/0.59</w:t>
            </w:r>
          </w:p>
        </w:tc>
        <w:tc>
          <w:tcPr>
            <w:tcW w:w="0" w:type="auto"/>
          </w:tcPr>
          <w:p w14:paraId="569E393F" w14:textId="77777777" w:rsidR="00563B4E" w:rsidRDefault="004E2782">
            <w:pPr>
              <w:pStyle w:val="Compact"/>
              <w:jc w:val="center"/>
            </w:pPr>
            <w:r>
              <w:t>454.23/499.15</w:t>
            </w:r>
          </w:p>
        </w:tc>
      </w:tr>
      <w:tr w:rsidR="00563B4E" w14:paraId="3DC1D022" w14:textId="77777777">
        <w:tc>
          <w:tcPr>
            <w:tcW w:w="0" w:type="auto"/>
          </w:tcPr>
          <w:p w14:paraId="1E47A94F" w14:textId="77777777" w:rsidR="00563B4E" w:rsidRDefault="004E2782">
            <w:pPr>
              <w:pStyle w:val="Compact"/>
              <w:jc w:val="center"/>
            </w:pPr>
            <w:r>
              <w:t>sier_5k_1</w:t>
            </w:r>
          </w:p>
        </w:tc>
        <w:tc>
          <w:tcPr>
            <w:tcW w:w="0" w:type="auto"/>
          </w:tcPr>
          <w:p w14:paraId="3E36FB9D" w14:textId="77777777" w:rsidR="00563B4E" w:rsidRDefault="004E2782">
            <w:pPr>
              <w:pStyle w:val="Compact"/>
              <w:jc w:val="center"/>
            </w:pPr>
            <w:r>
              <w:t>722</w:t>
            </w:r>
          </w:p>
        </w:tc>
        <w:tc>
          <w:tcPr>
            <w:tcW w:w="0" w:type="auto"/>
          </w:tcPr>
          <w:p w14:paraId="5E5F8D8D" w14:textId="77777777" w:rsidR="00563B4E" w:rsidRDefault="004E2782">
            <w:pPr>
              <w:pStyle w:val="Compact"/>
              <w:jc w:val="center"/>
            </w:pPr>
            <w:r>
              <w:t>0.599</w:t>
            </w:r>
          </w:p>
        </w:tc>
        <w:tc>
          <w:tcPr>
            <w:tcW w:w="0" w:type="auto"/>
          </w:tcPr>
          <w:p w14:paraId="12C63A0F" w14:textId="77777777" w:rsidR="00563B4E" w:rsidRDefault="004E2782">
            <w:pPr>
              <w:pStyle w:val="Compact"/>
              <w:jc w:val="center"/>
            </w:pPr>
            <w:r>
              <w:t>14.59</w:t>
            </w:r>
          </w:p>
        </w:tc>
        <w:tc>
          <w:tcPr>
            <w:tcW w:w="0" w:type="auto"/>
          </w:tcPr>
          <w:p w14:paraId="59AE1123" w14:textId="77777777" w:rsidR="00563B4E" w:rsidRDefault="004E2782">
            <w:pPr>
              <w:pStyle w:val="Compact"/>
              <w:jc w:val="center"/>
            </w:pPr>
            <w:r>
              <w:t>0.41/0.43</w:t>
            </w:r>
          </w:p>
        </w:tc>
        <w:tc>
          <w:tcPr>
            <w:tcW w:w="0" w:type="auto"/>
          </w:tcPr>
          <w:p w14:paraId="05D454B1" w14:textId="77777777" w:rsidR="00563B4E" w:rsidRDefault="004E2782">
            <w:pPr>
              <w:pStyle w:val="Compact"/>
              <w:jc w:val="center"/>
            </w:pPr>
            <w:r>
              <w:t>631.30/716.60</w:t>
            </w:r>
          </w:p>
        </w:tc>
      </w:tr>
      <w:tr w:rsidR="00563B4E" w14:paraId="4CE5A5E4" w14:textId="77777777">
        <w:tc>
          <w:tcPr>
            <w:tcW w:w="0" w:type="auto"/>
          </w:tcPr>
          <w:p w14:paraId="4F5A8D48" w14:textId="77777777" w:rsidR="00563B4E" w:rsidRDefault="004E2782">
            <w:pPr>
              <w:pStyle w:val="Compact"/>
              <w:jc w:val="center"/>
            </w:pPr>
            <w:r>
              <w:t>sier_5k_2</w:t>
            </w:r>
          </w:p>
        </w:tc>
        <w:tc>
          <w:tcPr>
            <w:tcW w:w="0" w:type="auto"/>
          </w:tcPr>
          <w:p w14:paraId="5FEAD055" w14:textId="77777777" w:rsidR="00563B4E" w:rsidRDefault="004E2782">
            <w:pPr>
              <w:pStyle w:val="Compact"/>
              <w:jc w:val="center"/>
            </w:pPr>
            <w:r>
              <w:t>710</w:t>
            </w:r>
          </w:p>
        </w:tc>
        <w:tc>
          <w:tcPr>
            <w:tcW w:w="0" w:type="auto"/>
          </w:tcPr>
          <w:p w14:paraId="4E472A2A" w14:textId="77777777" w:rsidR="00563B4E" w:rsidRDefault="004E2782">
            <w:pPr>
              <w:pStyle w:val="Compact"/>
              <w:jc w:val="center"/>
            </w:pPr>
            <w:r>
              <w:t>0.523</w:t>
            </w:r>
          </w:p>
        </w:tc>
        <w:tc>
          <w:tcPr>
            <w:tcW w:w="0" w:type="auto"/>
          </w:tcPr>
          <w:p w14:paraId="1B296C92" w14:textId="77777777" w:rsidR="00563B4E" w:rsidRDefault="004E2782">
            <w:pPr>
              <w:pStyle w:val="Compact"/>
              <w:jc w:val="center"/>
            </w:pPr>
            <w:r>
              <w:t>27.53</w:t>
            </w:r>
          </w:p>
        </w:tc>
        <w:tc>
          <w:tcPr>
            <w:tcW w:w="0" w:type="auto"/>
          </w:tcPr>
          <w:p w14:paraId="1F36D251" w14:textId="77777777" w:rsidR="00563B4E" w:rsidRDefault="004E2782">
            <w:pPr>
              <w:pStyle w:val="Compact"/>
              <w:jc w:val="center"/>
            </w:pPr>
            <w:r>
              <w:t>0.53/0.74</w:t>
            </w:r>
          </w:p>
        </w:tc>
        <w:tc>
          <w:tcPr>
            <w:tcW w:w="0" w:type="auto"/>
          </w:tcPr>
          <w:p w14:paraId="152F2686" w14:textId="77777777" w:rsidR="00563B4E" w:rsidRDefault="004E2782">
            <w:pPr>
              <w:pStyle w:val="Compact"/>
              <w:jc w:val="center"/>
            </w:pPr>
            <w:r>
              <w:t>477.29/454.67</w:t>
            </w:r>
          </w:p>
        </w:tc>
      </w:tr>
      <w:tr w:rsidR="00563B4E" w14:paraId="179050F2" w14:textId="77777777">
        <w:tc>
          <w:tcPr>
            <w:tcW w:w="0" w:type="auto"/>
          </w:tcPr>
          <w:p w14:paraId="2119F30C" w14:textId="77777777" w:rsidR="00563B4E" w:rsidRDefault="004E2782">
            <w:pPr>
              <w:pStyle w:val="Compact"/>
              <w:jc w:val="center"/>
            </w:pPr>
            <w:r>
              <w:t>sier_5k_3</w:t>
            </w:r>
          </w:p>
        </w:tc>
        <w:tc>
          <w:tcPr>
            <w:tcW w:w="0" w:type="auto"/>
          </w:tcPr>
          <w:p w14:paraId="7B8DD751" w14:textId="77777777" w:rsidR="00563B4E" w:rsidRDefault="004E2782">
            <w:pPr>
              <w:pStyle w:val="Compact"/>
              <w:jc w:val="center"/>
            </w:pPr>
            <w:r>
              <w:t>779</w:t>
            </w:r>
          </w:p>
        </w:tc>
        <w:tc>
          <w:tcPr>
            <w:tcW w:w="0" w:type="auto"/>
          </w:tcPr>
          <w:p w14:paraId="0B8A34F7" w14:textId="77777777" w:rsidR="00563B4E" w:rsidRDefault="004E2782">
            <w:pPr>
              <w:pStyle w:val="Compact"/>
              <w:jc w:val="center"/>
            </w:pPr>
            <w:r>
              <w:t>0.968</w:t>
            </w:r>
          </w:p>
        </w:tc>
        <w:tc>
          <w:tcPr>
            <w:tcW w:w="0" w:type="auto"/>
          </w:tcPr>
          <w:p w14:paraId="501EA8FE" w14:textId="77777777" w:rsidR="00563B4E" w:rsidRDefault="004E2782">
            <w:pPr>
              <w:pStyle w:val="Compact"/>
              <w:jc w:val="center"/>
            </w:pPr>
            <w:r>
              <w:t>28.93</w:t>
            </w:r>
          </w:p>
        </w:tc>
        <w:tc>
          <w:tcPr>
            <w:tcW w:w="0" w:type="auto"/>
          </w:tcPr>
          <w:p w14:paraId="4345FA21" w14:textId="77777777" w:rsidR="00563B4E" w:rsidRDefault="004E2782">
            <w:pPr>
              <w:pStyle w:val="Compact"/>
              <w:jc w:val="center"/>
            </w:pPr>
            <w:r>
              <w:t>0.33/0.43</w:t>
            </w:r>
          </w:p>
        </w:tc>
        <w:tc>
          <w:tcPr>
            <w:tcW w:w="0" w:type="auto"/>
          </w:tcPr>
          <w:p w14:paraId="6E99A65E" w14:textId="77777777" w:rsidR="00563B4E" w:rsidRDefault="004E2782">
            <w:pPr>
              <w:pStyle w:val="Compact"/>
              <w:jc w:val="center"/>
            </w:pPr>
            <w:r>
              <w:t>569.44/484.33</w:t>
            </w:r>
          </w:p>
        </w:tc>
      </w:tr>
      <w:tr w:rsidR="00563B4E" w14:paraId="32B3A6B7" w14:textId="77777777">
        <w:tc>
          <w:tcPr>
            <w:tcW w:w="0" w:type="auto"/>
          </w:tcPr>
          <w:p w14:paraId="167E23DE" w14:textId="77777777" w:rsidR="00563B4E" w:rsidRDefault="004E2782">
            <w:pPr>
              <w:pStyle w:val="Compact"/>
              <w:jc w:val="center"/>
            </w:pPr>
            <w:r>
              <w:t>sequ_4k_1</w:t>
            </w:r>
          </w:p>
        </w:tc>
        <w:tc>
          <w:tcPr>
            <w:tcW w:w="0" w:type="auto"/>
          </w:tcPr>
          <w:p w14:paraId="0032A7DC" w14:textId="77777777" w:rsidR="00563B4E" w:rsidRDefault="004E2782">
            <w:pPr>
              <w:pStyle w:val="Compact"/>
              <w:jc w:val="center"/>
            </w:pPr>
            <w:r>
              <w:t>767</w:t>
            </w:r>
          </w:p>
        </w:tc>
        <w:tc>
          <w:tcPr>
            <w:tcW w:w="0" w:type="auto"/>
          </w:tcPr>
          <w:p w14:paraId="325E5CD8" w14:textId="77777777" w:rsidR="00563B4E" w:rsidRDefault="004E2782">
            <w:pPr>
              <w:pStyle w:val="Compact"/>
              <w:jc w:val="center"/>
            </w:pPr>
            <w:r>
              <w:t>0.891</w:t>
            </w:r>
          </w:p>
        </w:tc>
        <w:tc>
          <w:tcPr>
            <w:tcW w:w="0" w:type="auto"/>
          </w:tcPr>
          <w:p w14:paraId="691C8D9B" w14:textId="77777777" w:rsidR="00563B4E" w:rsidRDefault="004E2782">
            <w:pPr>
              <w:pStyle w:val="Compact"/>
              <w:jc w:val="center"/>
            </w:pPr>
            <w:r>
              <w:t>29.59</w:t>
            </w:r>
          </w:p>
        </w:tc>
        <w:tc>
          <w:tcPr>
            <w:tcW w:w="0" w:type="auto"/>
          </w:tcPr>
          <w:p w14:paraId="077151F2" w14:textId="77777777" w:rsidR="00563B4E" w:rsidRDefault="004E2782">
            <w:pPr>
              <w:pStyle w:val="Compact"/>
              <w:jc w:val="center"/>
            </w:pPr>
            <w:r>
              <w:t>0.50/0.56</w:t>
            </w:r>
          </w:p>
        </w:tc>
        <w:tc>
          <w:tcPr>
            <w:tcW w:w="0" w:type="auto"/>
          </w:tcPr>
          <w:p w14:paraId="21617434" w14:textId="77777777" w:rsidR="00563B4E" w:rsidRDefault="004E2782">
            <w:pPr>
              <w:pStyle w:val="Compact"/>
              <w:jc w:val="center"/>
            </w:pPr>
            <w:r>
              <w:t>365.81/607.88</w:t>
            </w:r>
          </w:p>
        </w:tc>
      </w:tr>
      <w:tr w:rsidR="00563B4E" w14:paraId="3054AEA8" w14:textId="77777777">
        <w:tc>
          <w:tcPr>
            <w:tcW w:w="0" w:type="auto"/>
          </w:tcPr>
          <w:p w14:paraId="310F7A52" w14:textId="77777777" w:rsidR="00563B4E" w:rsidRDefault="004E2782">
            <w:pPr>
              <w:pStyle w:val="Compact"/>
              <w:jc w:val="center"/>
            </w:pPr>
            <w:r>
              <w:t>sequ_4k_3</w:t>
            </w:r>
          </w:p>
        </w:tc>
        <w:tc>
          <w:tcPr>
            <w:tcW w:w="0" w:type="auto"/>
          </w:tcPr>
          <w:p w14:paraId="39D46C56" w14:textId="77777777" w:rsidR="00563B4E" w:rsidRDefault="004E2782">
            <w:pPr>
              <w:pStyle w:val="Compact"/>
              <w:jc w:val="center"/>
            </w:pPr>
            <w:r>
              <w:t>816</w:t>
            </w:r>
          </w:p>
        </w:tc>
        <w:tc>
          <w:tcPr>
            <w:tcW w:w="0" w:type="auto"/>
          </w:tcPr>
          <w:p w14:paraId="254D0333" w14:textId="77777777" w:rsidR="00563B4E" w:rsidRDefault="004E2782">
            <w:pPr>
              <w:pStyle w:val="Compact"/>
              <w:jc w:val="center"/>
            </w:pPr>
            <w:r>
              <w:t>1.21</w:t>
            </w:r>
          </w:p>
        </w:tc>
        <w:tc>
          <w:tcPr>
            <w:tcW w:w="0" w:type="auto"/>
          </w:tcPr>
          <w:p w14:paraId="16807AD8" w14:textId="77777777" w:rsidR="00563B4E" w:rsidRDefault="004E2782">
            <w:pPr>
              <w:pStyle w:val="Compact"/>
              <w:jc w:val="center"/>
            </w:pPr>
            <w:r>
              <w:t>29.69</w:t>
            </w:r>
          </w:p>
        </w:tc>
        <w:tc>
          <w:tcPr>
            <w:tcW w:w="0" w:type="auto"/>
          </w:tcPr>
          <w:p w14:paraId="59F5769A" w14:textId="77777777" w:rsidR="00563B4E" w:rsidRDefault="004E2782">
            <w:pPr>
              <w:pStyle w:val="Compact"/>
              <w:jc w:val="center"/>
            </w:pPr>
            <w:r>
              <w:t>0.35/0.71</w:t>
            </w:r>
          </w:p>
        </w:tc>
        <w:tc>
          <w:tcPr>
            <w:tcW w:w="0" w:type="auto"/>
          </w:tcPr>
          <w:p w14:paraId="38D3CC62" w14:textId="77777777" w:rsidR="00563B4E" w:rsidRDefault="004E2782">
            <w:pPr>
              <w:pStyle w:val="Compact"/>
              <w:jc w:val="center"/>
            </w:pPr>
            <w:r>
              <w:t>433.35/306.41</w:t>
            </w:r>
          </w:p>
        </w:tc>
      </w:tr>
      <w:tr w:rsidR="00563B4E" w14:paraId="51F7B437" w14:textId="77777777">
        <w:tc>
          <w:tcPr>
            <w:tcW w:w="0" w:type="auto"/>
          </w:tcPr>
          <w:p w14:paraId="3BBD41D1" w14:textId="77777777" w:rsidR="00563B4E" w:rsidRDefault="004E2782">
            <w:pPr>
              <w:pStyle w:val="Compact"/>
              <w:jc w:val="center"/>
            </w:pPr>
            <w:r>
              <w:t>sequ_5k_1</w:t>
            </w:r>
          </w:p>
        </w:tc>
        <w:tc>
          <w:tcPr>
            <w:tcW w:w="0" w:type="auto"/>
          </w:tcPr>
          <w:p w14:paraId="6692C025" w14:textId="77777777" w:rsidR="00563B4E" w:rsidRDefault="004E2782">
            <w:pPr>
              <w:pStyle w:val="Compact"/>
              <w:jc w:val="center"/>
            </w:pPr>
            <w:r>
              <w:t>718</w:t>
            </w:r>
          </w:p>
        </w:tc>
        <w:tc>
          <w:tcPr>
            <w:tcW w:w="0" w:type="auto"/>
          </w:tcPr>
          <w:p w14:paraId="26E247C0" w14:textId="77777777" w:rsidR="00563B4E" w:rsidRDefault="004E2782">
            <w:pPr>
              <w:pStyle w:val="Compact"/>
              <w:jc w:val="center"/>
            </w:pPr>
            <w:r>
              <w:t>0.577</w:t>
            </w:r>
          </w:p>
        </w:tc>
        <w:tc>
          <w:tcPr>
            <w:tcW w:w="0" w:type="auto"/>
          </w:tcPr>
          <w:p w14:paraId="51E75156" w14:textId="77777777" w:rsidR="00563B4E" w:rsidRDefault="004E2782">
            <w:pPr>
              <w:pStyle w:val="Compact"/>
              <w:jc w:val="center"/>
            </w:pPr>
            <w:r>
              <w:t>27.12</w:t>
            </w:r>
          </w:p>
        </w:tc>
        <w:tc>
          <w:tcPr>
            <w:tcW w:w="0" w:type="auto"/>
          </w:tcPr>
          <w:p w14:paraId="3228401C" w14:textId="77777777" w:rsidR="00563B4E" w:rsidRDefault="004E2782">
            <w:pPr>
              <w:pStyle w:val="Compact"/>
              <w:jc w:val="center"/>
            </w:pPr>
            <w:r>
              <w:t>0.35/0.52</w:t>
            </w:r>
          </w:p>
        </w:tc>
        <w:tc>
          <w:tcPr>
            <w:tcW w:w="0" w:type="auto"/>
          </w:tcPr>
          <w:p w14:paraId="4D305347" w14:textId="77777777" w:rsidR="00563B4E" w:rsidRDefault="004E2782">
            <w:pPr>
              <w:pStyle w:val="Compact"/>
              <w:jc w:val="center"/>
            </w:pPr>
            <w:r>
              <w:t>364.01/444.79</w:t>
            </w:r>
          </w:p>
        </w:tc>
      </w:tr>
      <w:tr w:rsidR="00563B4E" w14:paraId="3ECB2CC7" w14:textId="77777777">
        <w:tc>
          <w:tcPr>
            <w:tcW w:w="0" w:type="auto"/>
          </w:tcPr>
          <w:p w14:paraId="26C991A0" w14:textId="77777777" w:rsidR="00563B4E" w:rsidRDefault="004E2782">
            <w:pPr>
              <w:pStyle w:val="Compact"/>
              <w:jc w:val="center"/>
            </w:pPr>
            <w:r>
              <w:t>sequ_5k_2</w:t>
            </w:r>
          </w:p>
        </w:tc>
        <w:tc>
          <w:tcPr>
            <w:tcW w:w="0" w:type="auto"/>
          </w:tcPr>
          <w:p w14:paraId="1DE47354" w14:textId="77777777" w:rsidR="00563B4E" w:rsidRDefault="004E2782">
            <w:pPr>
              <w:pStyle w:val="Compact"/>
              <w:jc w:val="center"/>
            </w:pPr>
            <w:r>
              <w:t>587</w:t>
            </w:r>
          </w:p>
        </w:tc>
        <w:tc>
          <w:tcPr>
            <w:tcW w:w="0" w:type="auto"/>
          </w:tcPr>
          <w:p w14:paraId="60292CF0" w14:textId="77777777" w:rsidR="00563B4E" w:rsidRDefault="004E2782">
            <w:pPr>
              <w:pStyle w:val="Compact"/>
              <w:jc w:val="center"/>
            </w:pPr>
            <w:r>
              <w:t>-0.274</w:t>
            </w:r>
          </w:p>
        </w:tc>
        <w:tc>
          <w:tcPr>
            <w:tcW w:w="0" w:type="auto"/>
          </w:tcPr>
          <w:p w14:paraId="26ADE1B5" w14:textId="77777777" w:rsidR="00563B4E" w:rsidRDefault="004E2782">
            <w:pPr>
              <w:pStyle w:val="Compact"/>
              <w:jc w:val="center"/>
            </w:pPr>
            <w:r>
              <w:t>29.1</w:t>
            </w:r>
          </w:p>
        </w:tc>
        <w:tc>
          <w:tcPr>
            <w:tcW w:w="0" w:type="auto"/>
          </w:tcPr>
          <w:p w14:paraId="77B8B385" w14:textId="77777777" w:rsidR="00563B4E" w:rsidRDefault="004E2782">
            <w:pPr>
              <w:pStyle w:val="Compact"/>
              <w:jc w:val="center"/>
            </w:pPr>
            <w:r>
              <w:t>0.45/0.43</w:t>
            </w:r>
          </w:p>
        </w:tc>
        <w:tc>
          <w:tcPr>
            <w:tcW w:w="0" w:type="auto"/>
          </w:tcPr>
          <w:p w14:paraId="03CBDC32" w14:textId="77777777" w:rsidR="00563B4E" w:rsidRDefault="004E2782">
            <w:pPr>
              <w:pStyle w:val="Compact"/>
              <w:jc w:val="center"/>
            </w:pPr>
            <w:r>
              <w:t>478.31/499.15</w:t>
            </w:r>
          </w:p>
        </w:tc>
      </w:tr>
      <w:tr w:rsidR="00563B4E" w14:paraId="73FCB49F" w14:textId="77777777">
        <w:tc>
          <w:tcPr>
            <w:tcW w:w="0" w:type="auto"/>
          </w:tcPr>
          <w:p w14:paraId="13819421" w14:textId="77777777" w:rsidR="00563B4E" w:rsidRDefault="004E2782">
            <w:pPr>
              <w:pStyle w:val="Compact"/>
              <w:jc w:val="center"/>
            </w:pPr>
            <w:r>
              <w:t>sequ_5k_3</w:t>
            </w:r>
          </w:p>
        </w:tc>
        <w:tc>
          <w:tcPr>
            <w:tcW w:w="0" w:type="auto"/>
          </w:tcPr>
          <w:p w14:paraId="6D1C748D" w14:textId="77777777" w:rsidR="00563B4E" w:rsidRDefault="004E2782">
            <w:pPr>
              <w:pStyle w:val="Compact"/>
              <w:jc w:val="center"/>
            </w:pPr>
            <w:r>
              <w:t>611</w:t>
            </w:r>
          </w:p>
        </w:tc>
        <w:tc>
          <w:tcPr>
            <w:tcW w:w="0" w:type="auto"/>
          </w:tcPr>
          <w:p w14:paraId="77B038C2" w14:textId="77777777" w:rsidR="00563B4E" w:rsidRDefault="004E2782">
            <w:pPr>
              <w:pStyle w:val="Compact"/>
              <w:jc w:val="center"/>
            </w:pPr>
            <w:r>
              <w:t>-0.117</w:t>
            </w:r>
          </w:p>
        </w:tc>
        <w:tc>
          <w:tcPr>
            <w:tcW w:w="0" w:type="auto"/>
          </w:tcPr>
          <w:p w14:paraId="3E7E6E47" w14:textId="77777777" w:rsidR="00563B4E" w:rsidRDefault="004E2782">
            <w:pPr>
              <w:pStyle w:val="Compact"/>
              <w:jc w:val="center"/>
            </w:pPr>
            <w:r>
              <w:t>31.34</w:t>
            </w:r>
          </w:p>
        </w:tc>
        <w:tc>
          <w:tcPr>
            <w:tcW w:w="0" w:type="auto"/>
          </w:tcPr>
          <w:p w14:paraId="135960C1" w14:textId="77777777" w:rsidR="00563B4E" w:rsidRDefault="004E2782">
            <w:pPr>
              <w:pStyle w:val="Compact"/>
              <w:jc w:val="center"/>
            </w:pPr>
            <w:r>
              <w:t>0.42/0.48</w:t>
            </w:r>
          </w:p>
        </w:tc>
        <w:tc>
          <w:tcPr>
            <w:tcW w:w="0" w:type="auto"/>
          </w:tcPr>
          <w:p w14:paraId="66E1801D" w14:textId="77777777" w:rsidR="00563B4E" w:rsidRDefault="004E2782">
            <w:pPr>
              <w:pStyle w:val="Compact"/>
              <w:jc w:val="center"/>
            </w:pPr>
            <w:r>
              <w:t>348.68/494.21</w:t>
            </w:r>
          </w:p>
        </w:tc>
      </w:tr>
      <w:tr w:rsidR="00563B4E" w14:paraId="22D31CDE" w14:textId="77777777">
        <w:tc>
          <w:tcPr>
            <w:tcW w:w="0" w:type="auto"/>
          </w:tcPr>
          <w:p w14:paraId="40AA1AAB" w14:textId="77777777" w:rsidR="00563B4E" w:rsidRDefault="004E2782">
            <w:pPr>
              <w:pStyle w:val="Compact"/>
              <w:jc w:val="center"/>
            </w:pPr>
            <w:r>
              <w:t>sequ_6k_1</w:t>
            </w:r>
          </w:p>
        </w:tc>
        <w:tc>
          <w:tcPr>
            <w:tcW w:w="0" w:type="auto"/>
          </w:tcPr>
          <w:p w14:paraId="58CDE2F8" w14:textId="77777777" w:rsidR="00563B4E" w:rsidRDefault="004E2782">
            <w:pPr>
              <w:pStyle w:val="Compact"/>
              <w:jc w:val="center"/>
            </w:pPr>
            <w:r>
              <w:t>731</w:t>
            </w:r>
          </w:p>
        </w:tc>
        <w:tc>
          <w:tcPr>
            <w:tcW w:w="0" w:type="auto"/>
          </w:tcPr>
          <w:p w14:paraId="6D891D8E" w14:textId="77777777" w:rsidR="00563B4E" w:rsidRDefault="004E2782">
            <w:pPr>
              <w:pStyle w:val="Compact"/>
              <w:jc w:val="center"/>
            </w:pPr>
            <w:r>
              <w:t>0.657</w:t>
            </w:r>
          </w:p>
        </w:tc>
        <w:tc>
          <w:tcPr>
            <w:tcW w:w="0" w:type="auto"/>
          </w:tcPr>
          <w:p w14:paraId="403FCC25" w14:textId="77777777" w:rsidR="00563B4E" w:rsidRDefault="004E2782">
            <w:pPr>
              <w:pStyle w:val="Compact"/>
              <w:jc w:val="center"/>
            </w:pPr>
            <w:r>
              <w:t>27.78</w:t>
            </w:r>
          </w:p>
        </w:tc>
        <w:tc>
          <w:tcPr>
            <w:tcW w:w="0" w:type="auto"/>
          </w:tcPr>
          <w:p w14:paraId="6A876F25" w14:textId="77777777" w:rsidR="00563B4E" w:rsidRDefault="004E2782">
            <w:pPr>
              <w:pStyle w:val="Compact"/>
              <w:jc w:val="center"/>
            </w:pPr>
            <w:r>
              <w:t>0.30/0.70</w:t>
            </w:r>
          </w:p>
        </w:tc>
        <w:tc>
          <w:tcPr>
            <w:tcW w:w="0" w:type="auto"/>
          </w:tcPr>
          <w:p w14:paraId="68BFD81F" w14:textId="77777777" w:rsidR="00563B4E" w:rsidRDefault="004E2782">
            <w:pPr>
              <w:pStyle w:val="Compact"/>
              <w:jc w:val="center"/>
            </w:pPr>
            <w:r>
              <w:t>433.43/360.77</w:t>
            </w:r>
          </w:p>
        </w:tc>
      </w:tr>
      <w:tr w:rsidR="00563B4E" w14:paraId="4D5BE9C8" w14:textId="77777777">
        <w:tc>
          <w:tcPr>
            <w:tcW w:w="0" w:type="auto"/>
          </w:tcPr>
          <w:p w14:paraId="180730F1" w14:textId="77777777" w:rsidR="00563B4E" w:rsidRDefault="004E2782">
            <w:pPr>
              <w:pStyle w:val="Compact"/>
              <w:jc w:val="center"/>
            </w:pPr>
            <w:r>
              <w:t>sequ_6k_2</w:t>
            </w:r>
          </w:p>
        </w:tc>
        <w:tc>
          <w:tcPr>
            <w:tcW w:w="0" w:type="auto"/>
          </w:tcPr>
          <w:p w14:paraId="66ED3B2E" w14:textId="77777777" w:rsidR="00563B4E" w:rsidRDefault="004E2782">
            <w:pPr>
              <w:pStyle w:val="Compact"/>
              <w:jc w:val="center"/>
            </w:pPr>
            <w:r>
              <w:t>690</w:t>
            </w:r>
          </w:p>
        </w:tc>
        <w:tc>
          <w:tcPr>
            <w:tcW w:w="0" w:type="auto"/>
          </w:tcPr>
          <w:p w14:paraId="3604454E" w14:textId="77777777" w:rsidR="00563B4E" w:rsidRDefault="004E2782">
            <w:pPr>
              <w:pStyle w:val="Compact"/>
              <w:jc w:val="center"/>
            </w:pPr>
            <w:r>
              <w:t>0.39</w:t>
            </w:r>
          </w:p>
        </w:tc>
        <w:tc>
          <w:tcPr>
            <w:tcW w:w="0" w:type="auto"/>
          </w:tcPr>
          <w:p w14:paraId="5CE382E6" w14:textId="77777777" w:rsidR="00563B4E" w:rsidRDefault="004E2782">
            <w:pPr>
              <w:pStyle w:val="Compact"/>
              <w:jc w:val="center"/>
            </w:pPr>
            <w:r>
              <w:t>11.83</w:t>
            </w:r>
          </w:p>
        </w:tc>
        <w:tc>
          <w:tcPr>
            <w:tcW w:w="0" w:type="auto"/>
          </w:tcPr>
          <w:p w14:paraId="1F2188EC" w14:textId="77777777" w:rsidR="00563B4E" w:rsidRDefault="004E2782">
            <w:pPr>
              <w:pStyle w:val="Compact"/>
              <w:jc w:val="center"/>
            </w:pPr>
            <w:r>
              <w:t>0.26/0.43</w:t>
            </w:r>
          </w:p>
        </w:tc>
        <w:tc>
          <w:tcPr>
            <w:tcW w:w="0" w:type="auto"/>
          </w:tcPr>
          <w:p w14:paraId="648E97A1" w14:textId="77777777" w:rsidR="00563B4E" w:rsidRDefault="004E2782">
            <w:pPr>
              <w:pStyle w:val="Compact"/>
              <w:jc w:val="center"/>
            </w:pPr>
            <w:r>
              <w:t>699.04/934.06</w:t>
            </w:r>
          </w:p>
        </w:tc>
      </w:tr>
      <w:tr w:rsidR="00563B4E" w14:paraId="33050CD8" w14:textId="77777777">
        <w:tc>
          <w:tcPr>
            <w:tcW w:w="0" w:type="auto"/>
          </w:tcPr>
          <w:p w14:paraId="5A2485E1" w14:textId="77777777" w:rsidR="00563B4E" w:rsidRDefault="004E2782">
            <w:pPr>
              <w:pStyle w:val="Compact"/>
              <w:jc w:val="center"/>
            </w:pPr>
            <w:r>
              <w:t>sequ_6k_3</w:t>
            </w:r>
          </w:p>
        </w:tc>
        <w:tc>
          <w:tcPr>
            <w:tcW w:w="0" w:type="auto"/>
          </w:tcPr>
          <w:p w14:paraId="4630FBFA" w14:textId="77777777" w:rsidR="00563B4E" w:rsidRDefault="004E2782">
            <w:pPr>
              <w:pStyle w:val="Compact"/>
              <w:jc w:val="center"/>
            </w:pPr>
            <w:r>
              <w:t>603</w:t>
            </w:r>
          </w:p>
        </w:tc>
        <w:tc>
          <w:tcPr>
            <w:tcW w:w="0" w:type="auto"/>
          </w:tcPr>
          <w:p w14:paraId="603F8D98" w14:textId="77777777" w:rsidR="00563B4E" w:rsidRDefault="004E2782">
            <w:pPr>
              <w:pStyle w:val="Compact"/>
              <w:jc w:val="center"/>
            </w:pPr>
            <w:r>
              <w:t>-0.174</w:t>
            </w:r>
          </w:p>
        </w:tc>
        <w:tc>
          <w:tcPr>
            <w:tcW w:w="0" w:type="auto"/>
          </w:tcPr>
          <w:p w14:paraId="0127F004" w14:textId="77777777" w:rsidR="00563B4E" w:rsidRDefault="004E2782">
            <w:pPr>
              <w:pStyle w:val="Compact"/>
              <w:jc w:val="center"/>
            </w:pPr>
            <w:r>
              <w:t>26.51</w:t>
            </w:r>
          </w:p>
        </w:tc>
        <w:tc>
          <w:tcPr>
            <w:tcW w:w="0" w:type="auto"/>
          </w:tcPr>
          <w:p w14:paraId="742F7D3A" w14:textId="77777777" w:rsidR="00563B4E" w:rsidRDefault="004E2782">
            <w:pPr>
              <w:pStyle w:val="Compact"/>
              <w:jc w:val="center"/>
            </w:pPr>
            <w:r>
              <w:t>0.36/0.32</w:t>
            </w:r>
          </w:p>
        </w:tc>
        <w:tc>
          <w:tcPr>
            <w:tcW w:w="0" w:type="auto"/>
          </w:tcPr>
          <w:p w14:paraId="5CE4079D" w14:textId="77777777" w:rsidR="00563B4E" w:rsidRDefault="004E2782">
            <w:pPr>
              <w:pStyle w:val="Compact"/>
              <w:jc w:val="center"/>
            </w:pPr>
            <w:r>
              <w:t>535.54/691.89</w:t>
            </w:r>
          </w:p>
        </w:tc>
      </w:tr>
    </w:tbl>
    <w:p w14:paraId="63CA8924" w14:textId="77777777" w:rsidR="00563B4E" w:rsidRDefault="004E2782">
      <w:pPr>
        <w:pStyle w:val="Heading3"/>
      </w:pPr>
      <w:bookmarkStart w:id="51" w:name="tree-detection-1"/>
      <w:bookmarkEnd w:id="51"/>
      <w:r>
        <w:t>Tree detection</w:t>
      </w:r>
    </w:p>
    <w:p w14:paraId="6BFC1FA3" w14:textId="77777777" w:rsidR="00563B4E" w:rsidRDefault="004E2782">
      <w:pPr>
        <w:pStyle w:val="FirstParagraph"/>
      </w:pPr>
      <w:r>
        <w:t xml:space="preserve">We found that the experimental </w:t>
      </w:r>
      <w:r>
        <w:rPr>
          <w:rStyle w:val="VerbatimChar"/>
        </w:rPr>
        <w:t>lmfx</w:t>
      </w:r>
      <w:r>
        <w:t xml:space="preserve"> algorithm with parameter values of </w:t>
      </w:r>
      <w:r>
        <w:rPr>
          <w:rStyle w:val="VerbatimChar"/>
        </w:rPr>
        <w:t>dist2d = 1</w:t>
      </w:r>
      <w:r>
        <w:t xml:space="preserve"> and </w:t>
      </w:r>
      <w:r>
        <w:rPr>
          <w:rStyle w:val="VerbatimChar"/>
        </w:rPr>
        <w:t>ws = 2.5</w:t>
      </w:r>
      <w:r>
        <w:t xml:space="preserve"> (Roussel et al. 2019) performed the best across 7 measures of forest structure as measured by Pearson’s correlation with ground data (Table 4).</w:t>
      </w:r>
    </w:p>
    <w:p w14:paraId="4256B031" w14:textId="77777777" w:rsidR="00563B4E" w:rsidRDefault="004E2782">
      <w:pPr>
        <w:pStyle w:val="TableCaption"/>
      </w:pPr>
      <w:r>
        <w:t>Table 4: 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w:t>
      </w:r>
    </w:p>
    <w:tbl>
      <w:tblPr>
        <w:tblW w:w="4999" w:type="pct"/>
        <w:tblLook w:val="07E0" w:firstRow="1" w:lastRow="1" w:firstColumn="1" w:lastColumn="1" w:noHBand="1" w:noVBand="1"/>
        <w:tblCaption w:val="Table 4: 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
      </w:tblPr>
      <w:tblGrid>
        <w:gridCol w:w="2928"/>
        <w:gridCol w:w="1522"/>
        <w:gridCol w:w="2517"/>
        <w:gridCol w:w="900"/>
        <w:gridCol w:w="1491"/>
      </w:tblGrid>
      <w:tr w:rsidR="00563B4E" w14:paraId="0FF9F23C" w14:textId="77777777">
        <w:tc>
          <w:tcPr>
            <w:tcW w:w="0" w:type="auto"/>
            <w:tcBorders>
              <w:bottom w:val="single" w:sz="0" w:space="0" w:color="auto"/>
            </w:tcBorders>
            <w:vAlign w:val="bottom"/>
          </w:tcPr>
          <w:p w14:paraId="12B22AEF" w14:textId="77777777" w:rsidR="00563B4E" w:rsidRDefault="004E2782">
            <w:pPr>
              <w:pStyle w:val="Compact"/>
              <w:jc w:val="center"/>
            </w:pPr>
            <w:r>
              <w:t>Forest structure metric</w:t>
            </w:r>
          </w:p>
        </w:tc>
        <w:tc>
          <w:tcPr>
            <w:tcW w:w="0" w:type="auto"/>
            <w:tcBorders>
              <w:bottom w:val="single" w:sz="0" w:space="0" w:color="auto"/>
            </w:tcBorders>
            <w:vAlign w:val="bottom"/>
          </w:tcPr>
          <w:p w14:paraId="5825D236" w14:textId="77777777" w:rsidR="00563B4E" w:rsidRDefault="004E2782">
            <w:pPr>
              <w:pStyle w:val="Compact"/>
              <w:jc w:val="center"/>
            </w:pPr>
            <w:r>
              <w:t>Ground mean</w:t>
            </w:r>
          </w:p>
        </w:tc>
        <w:tc>
          <w:tcPr>
            <w:tcW w:w="0" w:type="auto"/>
            <w:tcBorders>
              <w:bottom w:val="single" w:sz="0" w:space="0" w:color="auto"/>
            </w:tcBorders>
            <w:vAlign w:val="bottom"/>
          </w:tcPr>
          <w:p w14:paraId="3DFE5515" w14:textId="77777777" w:rsidR="00563B4E" w:rsidRDefault="004E2782">
            <w:pPr>
              <w:pStyle w:val="Compact"/>
              <w:jc w:val="center"/>
            </w:pPr>
            <w:r>
              <w:t>Correlation with ground</w:t>
            </w:r>
          </w:p>
        </w:tc>
        <w:tc>
          <w:tcPr>
            <w:tcW w:w="0" w:type="auto"/>
            <w:tcBorders>
              <w:bottom w:val="single" w:sz="0" w:space="0" w:color="auto"/>
            </w:tcBorders>
            <w:vAlign w:val="bottom"/>
          </w:tcPr>
          <w:p w14:paraId="6112DCF2" w14:textId="77777777" w:rsidR="00563B4E" w:rsidRDefault="004E2782">
            <w:pPr>
              <w:pStyle w:val="Compact"/>
              <w:jc w:val="center"/>
            </w:pPr>
            <w:r>
              <w:t>RMSE</w:t>
            </w:r>
          </w:p>
        </w:tc>
        <w:tc>
          <w:tcPr>
            <w:tcW w:w="0" w:type="auto"/>
            <w:tcBorders>
              <w:bottom w:val="single" w:sz="0" w:space="0" w:color="auto"/>
            </w:tcBorders>
            <w:vAlign w:val="bottom"/>
          </w:tcPr>
          <w:p w14:paraId="2BB31358" w14:textId="77777777" w:rsidR="00563B4E" w:rsidRDefault="004E2782">
            <w:pPr>
              <w:pStyle w:val="Compact"/>
              <w:jc w:val="center"/>
            </w:pPr>
            <w:r>
              <w:t>Median error</w:t>
            </w:r>
          </w:p>
        </w:tc>
      </w:tr>
      <w:tr w:rsidR="00563B4E" w14:paraId="3F69FBD4" w14:textId="77777777">
        <w:tc>
          <w:tcPr>
            <w:tcW w:w="0" w:type="auto"/>
          </w:tcPr>
          <w:p w14:paraId="02CEA46B" w14:textId="77777777" w:rsidR="00563B4E" w:rsidRDefault="004E2782">
            <w:pPr>
              <w:pStyle w:val="Compact"/>
              <w:jc w:val="center"/>
            </w:pPr>
            <w:r>
              <w:t>total tree count</w:t>
            </w:r>
          </w:p>
        </w:tc>
        <w:tc>
          <w:tcPr>
            <w:tcW w:w="0" w:type="auto"/>
          </w:tcPr>
          <w:p w14:paraId="4C864E53" w14:textId="77777777" w:rsidR="00563B4E" w:rsidRDefault="004E2782">
            <w:pPr>
              <w:pStyle w:val="Compact"/>
              <w:jc w:val="center"/>
            </w:pPr>
            <w:r>
              <w:t>19</w:t>
            </w:r>
          </w:p>
        </w:tc>
        <w:tc>
          <w:tcPr>
            <w:tcW w:w="0" w:type="auto"/>
          </w:tcPr>
          <w:p w14:paraId="57779B7F" w14:textId="77777777" w:rsidR="00563B4E" w:rsidRDefault="004E2782">
            <w:pPr>
              <w:pStyle w:val="Compact"/>
              <w:jc w:val="center"/>
            </w:pPr>
            <w:r>
              <w:t>0.67*</w:t>
            </w:r>
          </w:p>
        </w:tc>
        <w:tc>
          <w:tcPr>
            <w:tcW w:w="0" w:type="auto"/>
          </w:tcPr>
          <w:p w14:paraId="229543B6" w14:textId="77777777" w:rsidR="00563B4E" w:rsidRDefault="004E2782">
            <w:pPr>
              <w:pStyle w:val="Compact"/>
              <w:jc w:val="center"/>
            </w:pPr>
            <w:r>
              <w:t>8.68*</w:t>
            </w:r>
          </w:p>
        </w:tc>
        <w:tc>
          <w:tcPr>
            <w:tcW w:w="0" w:type="auto"/>
          </w:tcPr>
          <w:p w14:paraId="53535829" w14:textId="77777777" w:rsidR="00563B4E" w:rsidRDefault="004E2782">
            <w:pPr>
              <w:pStyle w:val="Compact"/>
              <w:jc w:val="center"/>
            </w:pPr>
            <w:r>
              <w:t>2</w:t>
            </w:r>
          </w:p>
        </w:tc>
      </w:tr>
      <w:tr w:rsidR="00563B4E" w14:paraId="26D3EB1C" w14:textId="77777777">
        <w:tc>
          <w:tcPr>
            <w:tcW w:w="0" w:type="auto"/>
          </w:tcPr>
          <w:p w14:paraId="5FEED32C" w14:textId="77777777" w:rsidR="00563B4E" w:rsidRDefault="004E2782">
            <w:pPr>
              <w:pStyle w:val="Compact"/>
              <w:jc w:val="center"/>
            </w:pPr>
            <w:r>
              <w:t>count of trees &gt; 15m</w:t>
            </w:r>
          </w:p>
        </w:tc>
        <w:tc>
          <w:tcPr>
            <w:tcW w:w="0" w:type="auto"/>
          </w:tcPr>
          <w:p w14:paraId="6828330C" w14:textId="77777777" w:rsidR="00563B4E" w:rsidRDefault="004E2782">
            <w:pPr>
              <w:pStyle w:val="Compact"/>
              <w:jc w:val="center"/>
            </w:pPr>
            <w:r>
              <w:t>9.9</w:t>
            </w:r>
          </w:p>
        </w:tc>
        <w:tc>
          <w:tcPr>
            <w:tcW w:w="0" w:type="auto"/>
          </w:tcPr>
          <w:p w14:paraId="693B3B0F" w14:textId="77777777" w:rsidR="00563B4E" w:rsidRDefault="004E2782">
            <w:pPr>
              <w:pStyle w:val="Compact"/>
              <w:jc w:val="center"/>
            </w:pPr>
            <w:r>
              <w:t>0.43</w:t>
            </w:r>
          </w:p>
        </w:tc>
        <w:tc>
          <w:tcPr>
            <w:tcW w:w="0" w:type="auto"/>
          </w:tcPr>
          <w:p w14:paraId="20559747" w14:textId="77777777" w:rsidR="00563B4E" w:rsidRDefault="004E2782">
            <w:pPr>
              <w:pStyle w:val="Compact"/>
              <w:jc w:val="center"/>
            </w:pPr>
            <w:r>
              <w:t>7.38</w:t>
            </w:r>
          </w:p>
        </w:tc>
        <w:tc>
          <w:tcPr>
            <w:tcW w:w="0" w:type="auto"/>
          </w:tcPr>
          <w:p w14:paraId="0E9936B1" w14:textId="77777777" w:rsidR="00563B4E" w:rsidRDefault="004E2782">
            <w:pPr>
              <w:pStyle w:val="Compact"/>
              <w:jc w:val="center"/>
            </w:pPr>
            <w:r>
              <w:t>0</w:t>
            </w:r>
          </w:p>
        </w:tc>
      </w:tr>
      <w:tr w:rsidR="00563B4E" w14:paraId="4F217287" w14:textId="77777777">
        <w:tc>
          <w:tcPr>
            <w:tcW w:w="0" w:type="auto"/>
          </w:tcPr>
          <w:p w14:paraId="2AEF5D9A" w14:textId="77777777" w:rsidR="00563B4E" w:rsidRDefault="004E2782">
            <w:pPr>
              <w:pStyle w:val="Compact"/>
              <w:jc w:val="center"/>
            </w:pPr>
            <w:r>
              <w:t>distance to 1st neighbor (m)</w:t>
            </w:r>
          </w:p>
        </w:tc>
        <w:tc>
          <w:tcPr>
            <w:tcW w:w="0" w:type="auto"/>
          </w:tcPr>
          <w:p w14:paraId="3BE69AE9" w14:textId="77777777" w:rsidR="00563B4E" w:rsidRDefault="004E2782">
            <w:pPr>
              <w:pStyle w:val="Compact"/>
              <w:jc w:val="center"/>
            </w:pPr>
            <w:r>
              <w:t>2.8</w:t>
            </w:r>
          </w:p>
        </w:tc>
        <w:tc>
          <w:tcPr>
            <w:tcW w:w="0" w:type="auto"/>
          </w:tcPr>
          <w:p w14:paraId="18D1BECE" w14:textId="77777777" w:rsidR="00563B4E" w:rsidRDefault="004E2782">
            <w:pPr>
              <w:pStyle w:val="Compact"/>
              <w:jc w:val="center"/>
            </w:pPr>
            <w:r>
              <w:t>0.55*</w:t>
            </w:r>
          </w:p>
        </w:tc>
        <w:tc>
          <w:tcPr>
            <w:tcW w:w="0" w:type="auto"/>
          </w:tcPr>
          <w:p w14:paraId="4191965D" w14:textId="77777777" w:rsidR="00563B4E" w:rsidRDefault="004E2782">
            <w:pPr>
              <w:pStyle w:val="Compact"/>
              <w:jc w:val="center"/>
            </w:pPr>
            <w:r>
              <w:t>1.16*</w:t>
            </w:r>
          </w:p>
        </w:tc>
        <w:tc>
          <w:tcPr>
            <w:tcW w:w="0" w:type="auto"/>
          </w:tcPr>
          <w:p w14:paraId="09424A1A" w14:textId="77777777" w:rsidR="00563B4E" w:rsidRDefault="004E2782">
            <w:pPr>
              <w:pStyle w:val="Compact"/>
              <w:jc w:val="center"/>
            </w:pPr>
            <w:r>
              <w:t>0.26</w:t>
            </w:r>
          </w:p>
        </w:tc>
      </w:tr>
      <w:tr w:rsidR="00563B4E" w14:paraId="2D8297DE" w14:textId="77777777">
        <w:tc>
          <w:tcPr>
            <w:tcW w:w="0" w:type="auto"/>
          </w:tcPr>
          <w:p w14:paraId="51338FE4" w14:textId="77777777" w:rsidR="00563B4E" w:rsidRDefault="004E2782">
            <w:pPr>
              <w:pStyle w:val="Compact"/>
              <w:jc w:val="center"/>
            </w:pPr>
            <w:r>
              <w:t>distance to 2nd neighbor (m)</w:t>
            </w:r>
          </w:p>
        </w:tc>
        <w:tc>
          <w:tcPr>
            <w:tcW w:w="0" w:type="auto"/>
          </w:tcPr>
          <w:p w14:paraId="4223F86B" w14:textId="77777777" w:rsidR="00563B4E" w:rsidRDefault="004E2782">
            <w:pPr>
              <w:pStyle w:val="Compact"/>
              <w:jc w:val="center"/>
            </w:pPr>
            <w:r>
              <w:t>4.3</w:t>
            </w:r>
          </w:p>
        </w:tc>
        <w:tc>
          <w:tcPr>
            <w:tcW w:w="0" w:type="auto"/>
          </w:tcPr>
          <w:p w14:paraId="78FDEB7F" w14:textId="77777777" w:rsidR="00563B4E" w:rsidRDefault="004E2782">
            <w:pPr>
              <w:pStyle w:val="Compact"/>
              <w:jc w:val="center"/>
            </w:pPr>
            <w:r>
              <w:t>0.61*</w:t>
            </w:r>
          </w:p>
        </w:tc>
        <w:tc>
          <w:tcPr>
            <w:tcW w:w="0" w:type="auto"/>
          </w:tcPr>
          <w:p w14:paraId="4040640B" w14:textId="77777777" w:rsidR="00563B4E" w:rsidRDefault="004E2782">
            <w:pPr>
              <w:pStyle w:val="Compact"/>
              <w:jc w:val="center"/>
            </w:pPr>
            <w:r>
              <w:t>1.70*</w:t>
            </w:r>
          </w:p>
        </w:tc>
        <w:tc>
          <w:tcPr>
            <w:tcW w:w="0" w:type="auto"/>
          </w:tcPr>
          <w:p w14:paraId="014ACC0C" w14:textId="77777777" w:rsidR="00563B4E" w:rsidRDefault="004E2782">
            <w:pPr>
              <w:pStyle w:val="Compact"/>
              <w:jc w:val="center"/>
            </w:pPr>
            <w:r>
              <w:t>0.12</w:t>
            </w:r>
          </w:p>
        </w:tc>
      </w:tr>
      <w:tr w:rsidR="00563B4E" w14:paraId="38857B19" w14:textId="77777777">
        <w:tc>
          <w:tcPr>
            <w:tcW w:w="0" w:type="auto"/>
          </w:tcPr>
          <w:p w14:paraId="0608D946" w14:textId="77777777" w:rsidR="00563B4E" w:rsidRDefault="004E2782">
            <w:pPr>
              <w:pStyle w:val="Compact"/>
              <w:jc w:val="center"/>
            </w:pPr>
            <w:r>
              <w:t>height (m); 25th percentile</w:t>
            </w:r>
          </w:p>
        </w:tc>
        <w:tc>
          <w:tcPr>
            <w:tcW w:w="0" w:type="auto"/>
          </w:tcPr>
          <w:p w14:paraId="1C840532" w14:textId="77777777" w:rsidR="00563B4E" w:rsidRDefault="004E2782">
            <w:pPr>
              <w:pStyle w:val="Compact"/>
              <w:jc w:val="center"/>
            </w:pPr>
            <w:r>
              <w:t>12</w:t>
            </w:r>
          </w:p>
        </w:tc>
        <w:tc>
          <w:tcPr>
            <w:tcW w:w="0" w:type="auto"/>
          </w:tcPr>
          <w:p w14:paraId="0FC8182F" w14:textId="77777777" w:rsidR="00563B4E" w:rsidRDefault="004E2782">
            <w:pPr>
              <w:pStyle w:val="Compact"/>
              <w:jc w:val="center"/>
            </w:pPr>
            <w:r>
              <w:t>0.16</w:t>
            </w:r>
          </w:p>
        </w:tc>
        <w:tc>
          <w:tcPr>
            <w:tcW w:w="0" w:type="auto"/>
          </w:tcPr>
          <w:p w14:paraId="0A548A13" w14:textId="77777777" w:rsidR="00563B4E" w:rsidRDefault="004E2782">
            <w:pPr>
              <w:pStyle w:val="Compact"/>
              <w:jc w:val="center"/>
            </w:pPr>
            <w:r>
              <w:t>8.46</w:t>
            </w:r>
          </w:p>
        </w:tc>
        <w:tc>
          <w:tcPr>
            <w:tcW w:w="0" w:type="auto"/>
          </w:tcPr>
          <w:p w14:paraId="68419F34" w14:textId="77777777" w:rsidR="00563B4E" w:rsidRDefault="004E2782">
            <w:pPr>
              <w:pStyle w:val="Compact"/>
              <w:jc w:val="center"/>
            </w:pPr>
            <w:r>
              <w:t>-1.2</w:t>
            </w:r>
          </w:p>
        </w:tc>
      </w:tr>
      <w:tr w:rsidR="00563B4E" w14:paraId="24D65030" w14:textId="77777777">
        <w:tc>
          <w:tcPr>
            <w:tcW w:w="0" w:type="auto"/>
          </w:tcPr>
          <w:p w14:paraId="73D05122" w14:textId="77777777" w:rsidR="00563B4E" w:rsidRDefault="004E2782">
            <w:pPr>
              <w:pStyle w:val="Compact"/>
              <w:jc w:val="center"/>
            </w:pPr>
            <w:r>
              <w:lastRenderedPageBreak/>
              <w:t>height (m); mean</w:t>
            </w:r>
          </w:p>
        </w:tc>
        <w:tc>
          <w:tcPr>
            <w:tcW w:w="0" w:type="auto"/>
          </w:tcPr>
          <w:p w14:paraId="19C58A80" w14:textId="77777777" w:rsidR="00563B4E" w:rsidRDefault="004E2782">
            <w:pPr>
              <w:pStyle w:val="Compact"/>
              <w:jc w:val="center"/>
            </w:pPr>
            <w:r>
              <w:t>18</w:t>
            </w:r>
          </w:p>
        </w:tc>
        <w:tc>
          <w:tcPr>
            <w:tcW w:w="0" w:type="auto"/>
          </w:tcPr>
          <w:p w14:paraId="4A5F21CC" w14:textId="77777777" w:rsidR="00563B4E" w:rsidRDefault="004E2782">
            <w:pPr>
              <w:pStyle w:val="Compact"/>
              <w:jc w:val="center"/>
            </w:pPr>
            <w:r>
              <w:t>0.29</w:t>
            </w:r>
          </w:p>
        </w:tc>
        <w:tc>
          <w:tcPr>
            <w:tcW w:w="0" w:type="auto"/>
          </w:tcPr>
          <w:p w14:paraId="3EA06C05" w14:textId="77777777" w:rsidR="00563B4E" w:rsidRDefault="004E2782">
            <w:pPr>
              <w:pStyle w:val="Compact"/>
              <w:jc w:val="center"/>
            </w:pPr>
            <w:r>
              <w:t>7.81*</w:t>
            </w:r>
          </w:p>
        </w:tc>
        <w:tc>
          <w:tcPr>
            <w:tcW w:w="0" w:type="auto"/>
          </w:tcPr>
          <w:p w14:paraId="2B5CDEA6" w14:textId="77777777" w:rsidR="00563B4E" w:rsidRDefault="004E2782">
            <w:pPr>
              <w:pStyle w:val="Compact"/>
              <w:jc w:val="center"/>
            </w:pPr>
            <w:r>
              <w:t>-2.3</w:t>
            </w:r>
          </w:p>
        </w:tc>
      </w:tr>
      <w:tr w:rsidR="00563B4E" w14:paraId="79D59B08" w14:textId="77777777">
        <w:tc>
          <w:tcPr>
            <w:tcW w:w="0" w:type="auto"/>
          </w:tcPr>
          <w:p w14:paraId="4CCEF8A9" w14:textId="77777777" w:rsidR="00563B4E" w:rsidRDefault="004E2782">
            <w:pPr>
              <w:pStyle w:val="Compact"/>
              <w:jc w:val="center"/>
            </w:pPr>
            <w:r>
              <w:t>height (m); 75th percentile</w:t>
            </w:r>
          </w:p>
        </w:tc>
        <w:tc>
          <w:tcPr>
            <w:tcW w:w="0" w:type="auto"/>
          </w:tcPr>
          <w:p w14:paraId="3B264037" w14:textId="77777777" w:rsidR="00563B4E" w:rsidRDefault="004E2782">
            <w:pPr>
              <w:pStyle w:val="Compact"/>
              <w:jc w:val="center"/>
            </w:pPr>
            <w:r>
              <w:t>25</w:t>
            </w:r>
          </w:p>
        </w:tc>
        <w:tc>
          <w:tcPr>
            <w:tcW w:w="0" w:type="auto"/>
          </w:tcPr>
          <w:p w14:paraId="457A4922" w14:textId="77777777" w:rsidR="00563B4E" w:rsidRDefault="004E2782">
            <w:pPr>
              <w:pStyle w:val="Compact"/>
              <w:jc w:val="center"/>
            </w:pPr>
            <w:r>
              <w:t>0.35</w:t>
            </w:r>
          </w:p>
        </w:tc>
        <w:tc>
          <w:tcPr>
            <w:tcW w:w="0" w:type="auto"/>
          </w:tcPr>
          <w:p w14:paraId="7F547E4E" w14:textId="77777777" w:rsidR="00563B4E" w:rsidRDefault="004E2782">
            <w:pPr>
              <w:pStyle w:val="Compact"/>
              <w:jc w:val="center"/>
            </w:pPr>
            <w:r>
              <w:t>10.33*</w:t>
            </w:r>
          </w:p>
        </w:tc>
        <w:tc>
          <w:tcPr>
            <w:tcW w:w="0" w:type="auto"/>
          </w:tcPr>
          <w:p w14:paraId="677E782F" w14:textId="77777777" w:rsidR="00563B4E" w:rsidRDefault="004E2782">
            <w:pPr>
              <w:pStyle w:val="Compact"/>
              <w:jc w:val="center"/>
            </w:pPr>
            <w:r>
              <w:t>-4</w:t>
            </w:r>
          </w:p>
        </w:tc>
      </w:tr>
    </w:tbl>
    <w:p w14:paraId="12A97AB2" w14:textId="77777777" w:rsidR="00563B4E" w:rsidRDefault="004E2782">
      <w:pPr>
        <w:pStyle w:val="Heading3"/>
      </w:pPr>
      <w:bookmarkStart w:id="52" w:name="effect-of-local-structure-and-regional-c"/>
      <w:bookmarkEnd w:id="52"/>
      <w:r>
        <w:t>Effect of local structure and regional climate on western pine beetle severity</w:t>
      </w:r>
    </w:p>
    <w:p w14:paraId="0AD4AAA7" w14:textId="77777777" w:rsidR="00563B4E" w:rsidRDefault="004E2782">
      <w:pPr>
        <w:pStyle w:val="FigurewithCaption"/>
      </w:pPr>
      <w:r>
        <w:rPr>
          <w:noProof/>
        </w:rPr>
        <w:drawing>
          <wp:inline distT="0" distB="0" distL="0" distR="0" wp14:anchorId="2A8B71DF" wp14:editId="429C39CD">
            <wp:extent cx="5334000" cy="2599694"/>
            <wp:effectExtent l="0" t="0" r="0" b="0"/>
            <wp:docPr id="12" name="Picture" descr="Figure 12: 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wp:cNvGraphicFramePr/>
            <a:graphic xmlns:a="http://schemas.openxmlformats.org/drawingml/2006/main">
              <a:graphicData uri="http://schemas.openxmlformats.org/drawingml/2006/picture">
                <pic:pic xmlns:pic="http://schemas.openxmlformats.org/drawingml/2006/picture">
                  <pic:nvPicPr>
                    <pic:cNvPr id="0" name="Picture" descr="../../figures/effect-sizes-halfeye.png"/>
                    <pic:cNvPicPr>
                      <a:picLocks noChangeAspect="1" noChangeArrowheads="1"/>
                    </pic:cNvPicPr>
                  </pic:nvPicPr>
                  <pic:blipFill>
                    <a:blip r:embed="rId21"/>
                    <a:stretch>
                      <a:fillRect/>
                    </a:stretch>
                  </pic:blipFill>
                  <pic:spPr bwMode="auto">
                    <a:xfrm>
                      <a:off x="0" y="0"/>
                      <a:ext cx="5334000" cy="2599694"/>
                    </a:xfrm>
                    <a:prstGeom prst="rect">
                      <a:avLst/>
                    </a:prstGeom>
                    <a:noFill/>
                    <a:ln w="9525">
                      <a:noFill/>
                      <a:headEnd/>
                      <a:tailEnd/>
                    </a:ln>
                  </pic:spPr>
                </pic:pic>
              </a:graphicData>
            </a:graphic>
          </wp:inline>
        </w:drawing>
      </w:r>
    </w:p>
    <w:p w14:paraId="1BA36DAF" w14:textId="77777777" w:rsidR="00563B4E" w:rsidRDefault="004E2782">
      <w:pPr>
        <w:pStyle w:val="ImageCaption"/>
      </w:pPr>
      <w:r>
        <w:t>Figure 12: 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14:paraId="67B3A212" w14:textId="77777777" w:rsidR="00563B4E" w:rsidRDefault="004E2782">
      <w:pPr>
        <w:pStyle w:val="BodyText"/>
      </w:pPr>
      <w:r>
        <w:t>We detected a small, generally positive main effect of climatic water deficit on the probability of ponderosa pine mortality within each 20m x 20m cell (Figure 12).</w:t>
      </w:r>
    </w:p>
    <w:p w14:paraId="715D8206" w14:textId="77777777" w:rsidR="00563B4E" w:rsidRDefault="004E2782">
      <w:pPr>
        <w:pStyle w:val="BodyText"/>
      </w:pPr>
      <w:r>
        <w:t>We found a strongly positive main effect of ponderosa pine local density, with greater density increasing the probability of ponderosa pine mortality. Conversely, we found a strong negative effect of overall tree density (i.e., including both ponderosa pine and non-host species) such that additional non-host trees in a 20m x 20m cell (for the same number of host trees) would decrease the probability of ponderosa pine mortality (Figure 12).</w:t>
      </w:r>
    </w:p>
    <w:p w14:paraId="2B521931" w14:textId="77777777" w:rsidR="00563B4E" w:rsidRDefault="004E2782">
      <w:pPr>
        <w:pStyle w:val="BodyText"/>
      </w:pPr>
      <w:r>
        <w:t>We found a generally negative effect of quadratic mean diameter of ponderosa pine on the probability of ponderosa mortality, suggesting that the western pine beetle attacked smaller trees, on average. There was a strong positive interaction between the climatic water deficit and ponderosa pine quadratic mean diameter, such that larger trees were more likely to increase the probability of ponderosa mortality in hotter, drier sites (Figure 13).</w:t>
      </w:r>
    </w:p>
    <w:p w14:paraId="079D2DC4" w14:textId="77777777" w:rsidR="00563B4E" w:rsidRDefault="004E2782">
      <w:pPr>
        <w:pStyle w:val="BodyText"/>
      </w:pPr>
      <w:r>
        <w:lastRenderedPageBreak/>
        <w:t>There was a positive interaction between overall tree density and overall quadratic mean diameter, such that denser stands with larger trees did lead to greater ponderosa pine mortality, though the main effects of each of these variables were weakly negative (Figure 12).</w:t>
      </w:r>
    </w:p>
    <w:p w14:paraId="33F17E30" w14:textId="77777777" w:rsidR="00563B4E" w:rsidRDefault="004E2782">
      <w:pPr>
        <w:pStyle w:val="FigurewithCaption"/>
      </w:pPr>
      <w:r>
        <w:rPr>
          <w:noProof/>
        </w:rPr>
        <w:drawing>
          <wp:inline distT="0" distB="0" distL="0" distR="0" wp14:anchorId="7E623361" wp14:editId="1859FC23">
            <wp:extent cx="5334000" cy="2599694"/>
            <wp:effectExtent l="0" t="0" r="0" b="0"/>
            <wp:docPr id="13" name="Picture" descr="Figure 13: 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wp:cNvGraphicFramePr/>
            <a:graphic xmlns:a="http://schemas.openxmlformats.org/drawingml/2006/main">
              <a:graphicData uri="http://schemas.openxmlformats.org/drawingml/2006/picture">
                <pic:pic xmlns:pic="http://schemas.openxmlformats.org/drawingml/2006/picture">
                  <pic:nvPicPr>
                    <pic:cNvPr id="0" name="Picture" descr="../../figures/pipo_tpha_qmd_cwd_interaction.png"/>
                    <pic:cNvPicPr>
                      <a:picLocks noChangeAspect="1" noChangeArrowheads="1"/>
                    </pic:cNvPicPr>
                  </pic:nvPicPr>
                  <pic:blipFill>
                    <a:blip r:embed="rId22"/>
                    <a:stretch>
                      <a:fillRect/>
                    </a:stretch>
                  </pic:blipFill>
                  <pic:spPr bwMode="auto">
                    <a:xfrm>
                      <a:off x="0" y="0"/>
                      <a:ext cx="5334000" cy="2599694"/>
                    </a:xfrm>
                    <a:prstGeom prst="rect">
                      <a:avLst/>
                    </a:prstGeom>
                    <a:noFill/>
                    <a:ln w="9525">
                      <a:noFill/>
                      <a:headEnd/>
                      <a:tailEnd/>
                    </a:ln>
                  </pic:spPr>
                </pic:pic>
              </a:graphicData>
            </a:graphic>
          </wp:inline>
        </w:drawing>
      </w:r>
    </w:p>
    <w:p w14:paraId="5282C3F0" w14:textId="77777777" w:rsidR="00563B4E" w:rsidRDefault="004E2782">
      <w:pPr>
        <w:pStyle w:val="ImageCaption"/>
      </w:pPr>
      <w:r>
        <w:t>Figure 13: 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w:t>
      </w:r>
    </w:p>
    <w:p w14:paraId="7DA3B97B" w14:textId="77777777" w:rsidR="00563B4E" w:rsidRDefault="004E2782">
      <w:pPr>
        <w:pStyle w:val="Heading2"/>
      </w:pPr>
      <w:bookmarkStart w:id="53" w:name="discussion"/>
      <w:bookmarkEnd w:id="53"/>
      <w:r>
        <w:t>Discussion</w:t>
      </w:r>
    </w:p>
    <w:p w14:paraId="0D0FA816" w14:textId="77777777" w:rsidR="00563B4E" w:rsidDel="001939D8" w:rsidRDefault="001939D8">
      <w:pPr>
        <w:pStyle w:val="Heading2"/>
        <w:rPr>
          <w:del w:id="54" w:author="Malcolm North" w:date="2019-04-21T18:04:00Z"/>
        </w:rPr>
      </w:pPr>
      <w:moveToRangeStart w:id="55" w:author="Malcolm North" w:date="2019-04-21T18:04:00Z" w:name="move6762309"/>
      <w:commentRangeStart w:id="56"/>
      <w:moveTo w:id="57" w:author="Malcolm North" w:date="2019-04-21T18:04:00Z">
        <w:r>
          <w:t>We found that host tree density is a dominant driver of host</w:t>
        </w:r>
      </w:moveTo>
      <w:ins w:id="58" w:author="Malcolm North" w:date="2019-04-21T18:05:00Z">
        <w:r>
          <w:t xml:space="preserve"> </w:t>
        </w:r>
      </w:ins>
      <w:moveTo w:id="59" w:author="Malcolm North" w:date="2019-04-21T18:04:00Z">
        <w:del w:id="60" w:author="Malcolm North" w:date="2019-04-21T18:05:00Z">
          <w:r w:rsidDel="001939D8">
            <w:delText xml:space="preserve"> </w:delText>
          </w:r>
        </w:del>
        <w:r>
          <w:t xml:space="preserve">mortality, likely due to energy costs associated with beetles navigating forests with many non-hosts available. We also </w:t>
        </w:r>
        <w:del w:id="61" w:author="Malcolm North" w:date="2019-04-21T18:08:00Z">
          <w:r w:rsidDel="001939D8">
            <w:delText>showed</w:delText>
          </w:r>
        </w:del>
      </w:moveTo>
      <w:ins w:id="62" w:author="Malcolm North" w:date="2019-04-21T18:08:00Z">
        <w:r>
          <w:t>found</w:t>
        </w:r>
      </w:ins>
      <w:moveTo w:id="63" w:author="Malcolm North" w:date="2019-04-21T18:04:00Z">
        <w:r>
          <w:t xml:space="preserve"> that, even within a single forest insect/tree species pairing, in the same extreme drought, and conditional upon high levels of western pine beetle activity, host tree size may still strongly affect insect-induced tree mortality in different ways depending on background environmental conditions of water stress. We suggest that this may indicate different stages of bark beetle disturbance throughout the Sierra yellow pine/mixed-conifer system, with “outbreak” thresholds surpassed at the hottest, driest sites where larger trees led to more likely host mortality, but not yet surpassed in cooler, wetter sites, where smaller trees led to more likely host mortality.</w:t>
        </w:r>
      </w:moveTo>
      <w:moveToRangeEnd w:id="55"/>
      <w:del w:id="64" w:author="Malcolm North" w:date="2019-04-21T18:04:00Z">
        <w:r w:rsidR="004E2782" w:rsidDel="001939D8">
          <w:delText>We used a small</w:delText>
        </w:r>
      </w:del>
      <w:del w:id="65" w:author="Malcolm North" w:date="2019-04-21T17:34:00Z">
        <w:r w:rsidR="004E2782" w:rsidDel="00AD120A">
          <w:delText>,</w:delText>
        </w:r>
      </w:del>
      <w:del w:id="66" w:author="Malcolm North" w:date="2019-04-21T18:04:00Z">
        <w:r w:rsidR="004E2782" w:rsidDel="001939D8">
          <w:delText xml:space="preserve"> </w:delText>
        </w:r>
      </w:del>
      <w:del w:id="67" w:author="Malcolm North" w:date="2019-04-21T17:34:00Z">
        <w:r w:rsidR="004E2782" w:rsidDel="00AD120A">
          <w:delText>unhumanned aerial system</w:delText>
        </w:r>
      </w:del>
      <w:del w:id="68" w:author="Malcolm North" w:date="2019-04-21T18:04:00Z">
        <w:r w:rsidR="004E2782" w:rsidDel="001939D8">
          <w:delText xml:space="preserve"> to measure components of complex forest structure across a broad environmental gradient of climatic water deficit in yellow pine/mixed-conifer forests of the Sierra Nevada, California heavily disturbed by the western pine beetle. By collecting individual tree-level data for ~30 hectares at each of 32 sites along the environmental gradient, we were able to simultaneously consider how local-scale forest structure (tree size, tree host/non-host composition, and tree density) interacted with broad-scale climate conditions to drive the probability of host tree (ponderosa pine) mortality, while also accounting for spatial aggregation of mortality arising from bark beetle host selection behavior.</w:delText>
        </w:r>
      </w:del>
    </w:p>
    <w:commentRangeEnd w:id="56"/>
    <w:p w14:paraId="2CB005F9" w14:textId="77777777" w:rsidR="001939D8" w:rsidRPr="001939D8" w:rsidRDefault="001939D8" w:rsidP="001939D8">
      <w:pPr>
        <w:pStyle w:val="BodyText"/>
        <w:rPr>
          <w:ins w:id="69" w:author="Malcolm North" w:date="2019-04-21T18:04:00Z"/>
        </w:rPr>
        <w:pPrChange w:id="70" w:author="Malcolm North" w:date="2019-04-21T18:04:00Z">
          <w:pPr>
            <w:pStyle w:val="FirstParagraph"/>
          </w:pPr>
        </w:pPrChange>
      </w:pPr>
      <w:r>
        <w:rPr>
          <w:rStyle w:val="CommentReference"/>
        </w:rPr>
        <w:commentReference w:id="56"/>
      </w:r>
    </w:p>
    <w:p w14:paraId="77E1DAD9" w14:textId="77777777" w:rsidR="00563B4E" w:rsidRDefault="004E2782">
      <w:pPr>
        <w:pStyle w:val="Heading2"/>
      </w:pPr>
      <w:bookmarkStart w:id="71" w:name="broad-scale-environmental-condition"/>
      <w:bookmarkEnd w:id="71"/>
      <w:proofErr w:type="spellStart"/>
      <w:r>
        <w:t>Broad</w:t>
      </w:r>
      <w:proofErr w:type="spellEnd"/>
      <w:r>
        <w:t>-scale environmental condition</w:t>
      </w:r>
    </w:p>
    <w:p w14:paraId="2E95BC48" w14:textId="77777777" w:rsidR="00563B4E" w:rsidRDefault="004E2782">
      <w:pPr>
        <w:pStyle w:val="FirstParagraph"/>
      </w:pPr>
      <w:r>
        <w:t xml:space="preserve">We were surprised to only find a weakly positive main effect of climatic water deficit on the probability of ponderosa mortality, though an effect did materialize through its interaction with forest structure. We did not measure tree water stress at an individual tree level as in other recent work (Stephenson et al. 2019), and were instead treating climatic water deficit </w:t>
      </w:r>
      <w:r>
        <w:lastRenderedPageBreak/>
        <w:t>as a general indicator of tree stress following results of coarser-scale studies (Asner et al. 2016, Young et al. 2017) which may have contributed to our failure to detect a strong effect. Also, our entire study area experienced the same extreme hot drought between 2012 and 2015 and the variation of mortality explained by a main effect of climatic water deficit may be dampened when most trees are experiencing a high degree of water stress (Floyd et al. 2009, Fettig et al. 2019).</w:t>
      </w:r>
    </w:p>
    <w:p w14:paraId="4164DCF7" w14:textId="77777777" w:rsidR="00563B4E" w:rsidRDefault="004E2782">
      <w:pPr>
        <w:pStyle w:val="Heading2"/>
      </w:pPr>
      <w:bookmarkStart w:id="72" w:name="strength-of-support-for-different-densit"/>
      <w:bookmarkEnd w:id="72"/>
      <w:r>
        <w:t>Strength of support for different “density increases mortality” hypotheses</w:t>
      </w:r>
    </w:p>
    <w:p w14:paraId="557DBC28" w14:textId="77777777" w:rsidR="00563B4E" w:rsidDel="00283F55" w:rsidRDefault="004E2782">
      <w:pPr>
        <w:pStyle w:val="FirstParagraph"/>
        <w:rPr>
          <w:del w:id="73" w:author="Malcolm North" w:date="2019-04-21T17:47:00Z"/>
        </w:rPr>
      </w:pPr>
      <w:del w:id="74" w:author="Malcolm North" w:date="2019-04-21T17:47:00Z">
        <w:r w:rsidDel="00283F55">
          <w:delText>We modeled the effect of overall (i.e., all tree species included) tree size and density as well as host (i.e. ponderosa pine) tree size and density on the probability of host tree mortality in order to gain insights about the relative influence of different facets of complex forest structure.</w:delText>
        </w:r>
      </w:del>
    </w:p>
    <w:p w14:paraId="53A82EDC" w14:textId="77777777" w:rsidR="00563B4E" w:rsidRDefault="004E2782">
      <w:pPr>
        <w:pStyle w:val="BodyText"/>
      </w:pPr>
      <w:r>
        <w:t>The strongest effect on the probability of host mortality was the local host density within each 20m x 20m cell. Host availability has been shown to have a strong influence on the prevalence of host mortality (Raffa and Berryman 1987). This can arise as beetles require shorter flights to disperse to new hosts and beetles are less likely to land on a non-host tree which imposes a “sunk cost” of energy expenditure in getting to that tree. Reduced dispersal distances to host trees likely favors successful bark beetle attacks, but we calibrated our aerial tree detection to ~400 m</w:t>
      </w:r>
      <w:r>
        <w:rPr>
          <w:vertAlign w:val="superscript"/>
        </w:rPr>
        <w:t>2</w:t>
      </w:r>
      <w:r>
        <w:t xml:space="preserve"> areas rather than to individual tree locations so don’t have the data precision to address this hypothesis directly. Because we also found a strong negative effect of overall tree density (host plus non-host) within each cell while accounting for host density, we suspect that the positive association between host density and host mortality might be driven by increasing the frequency that western pine beetles land on their preferred host and avoid expending energy flying to non-hosts. The negative relationship that we detected between overall tree density and host mortality corroborates findings from Fettig et al. (2019) and perhaps the “sunk cost” of landing on non-hosts explains those findings, though Fettig et al. (2019) didn’t simultaneously model the effect of host density. In general, Hayes et al. (2009) and Fettig et al. (2019) found that measures of host availability explained less variation in mortality than measures of overall tree density, but those conclusions were based on a response variable of “total number of dead host trees,” rather than the number of dead host trees conditional on the total number of host trees as in our study (i.e., a binomial response).</w:t>
      </w:r>
    </w:p>
    <w:p w14:paraId="761A9013" w14:textId="77777777" w:rsidR="00563B4E" w:rsidRDefault="004E2782">
      <w:pPr>
        <w:pStyle w:val="BodyText"/>
      </w:pPr>
      <w:r>
        <w:t>Counter to our expectations, we found an overall negative effect of host tree mean size on the probability of host mortality. Generally, smaller trees are easier for western pine beetles to overwhelm in a mass attack and are prime targets under normal levels of tree water stress. However, larger trees are more nutritious and are therefore ideal targets if local bark beetle density is high enough to successfully initiate mass attack as can occur when many trees are under severe water stress (Bentz et al. 2010). In the recent hot drought, we expected that most trees would be under severe water stress, setting the stage for increasing beetle density, successful mass attacks, and targeting of larger trees. Larger average tree size in this case would therefore lead to greater ponderosa pine mortality, as was found in coincident ground plots (Fettig et al. 2019) and other studies (Stephenson et al. 2019, Pile et al. 2019). One possible explanation for our finding is that our observations represent the cumulative mortality of trees during a multi-year drought event and its aftermath. Lower host tree mean size led to a greater probability of host mortality earlier in the drought (Pile et al. 2019) and that signal might have persisted even as mortality continued to accumulate driven by other factors.</w:t>
      </w:r>
    </w:p>
    <w:p w14:paraId="74162727" w14:textId="77777777" w:rsidR="00563B4E" w:rsidRDefault="004E2782">
      <w:pPr>
        <w:pStyle w:val="BodyText"/>
      </w:pPr>
      <w:r>
        <w:lastRenderedPageBreak/>
        <w:t>We did find a clear host tree size effect in its interaction with the climatic water deficit. In hot, dry sites, larger average host size increased the probability of host mortality while smaller host sizes increased the probability of host mortality in cool, wet sites. This suggests that the same bark beetle species was cueing into different aspects of forest structure across the environmental gradient. This represents an intraspecific version of the results of Stephenson et al. (2019), who found that insect-induced tree mortality in the same region during the same hot drought were driven by different factors for different tree species. For instance, Stephenson et al. (2019) found that ponderosa pine mortality was largely driven by host selection behavior of forest insects, where larger more nutritious trees were specifically targeted regardless of whether they exhibited signs of stress. In contrast, Stephenson et al. (2019) found that white fir mortality occurred predominantly in the slower growing, smaller, stressed trees. In our study, we found that, even within a single pairing of forest insect species and its host, the host tree size affected host mortality differently depending on the site-level climatic water deficit.</w:t>
      </w:r>
    </w:p>
    <w:p w14:paraId="10E905EC" w14:textId="77777777" w:rsidR="00563B4E" w:rsidRDefault="004E2782">
      <w:pPr>
        <w:pStyle w:val="BodyText"/>
      </w:pPr>
      <w:r>
        <w:t>For aggressive bark beetles, massive tree mortality as observed from the 2012-2015 drought and its aftermath does not necessarily distinguish “endemic” from “outbreak” phases of bark beetle disturbance, which is instead distinguished by the underlying driver of bark beetle host selection behavior (Logan et al. 1998). “Endemic” phases are distinguished by environmental determinism, when beetles select hosts based on whether they are weakened in some way, often by environmental conditions. “Outbreak” phases are distinguished by dynamic determinism, when population dynamics reign– when local beetle density is high enough that intraspecific pheromone communication dominates host selection, successful mass attacks are likely, and even large healthy trees can be killed (White and Powell 1997, Logan et al. 1998). Despite high local levels of tree mortality across our study area (Fettig et al. 2019), our results from surveying the broader context surrounding coincident ground plots reveals different effects of host tree size depending on the climatic water deficit, and perhaps different stages of bark beetle disturbance across the environmental gradient. This may help explain the especially high host mortality in high host density, low host size cells that we observed in cool/wet sites (Figure 13). The smaller trees would presumably be nutritionally sub-optimal, and thus unexpected targets if the western pine beetle were indeed in an “outbreak” phase at these sites and able to attack even large, healthy trees. While trees were likely water stressed across the whole study due to the extreme drought, we expected generally less water stress in the cool/wet sites, and generally higher water stress in the hot/dry sites (Asner et al. 2016, Young et al. 2017). Thus, it is possible that the observed mortality patterns across the Sierra Nevada during the 2012-2015 hot drought arose as synergistic alignment of environmental conditions and complex forest structure enabled the western pine beetle to cross thresholds of “outbreak” behavior in the hottest, driest sites but such an alignment was not present in the cooler, wetter sites (Raffa et al. 2008).</w:t>
      </w:r>
    </w:p>
    <w:p w14:paraId="5694E0DC" w14:textId="77777777" w:rsidR="00563B4E" w:rsidRDefault="004E2782">
      <w:pPr>
        <w:pStyle w:val="Heading2"/>
      </w:pPr>
      <w:bookmarkStart w:id="75" w:name="limitations-and-future-directions"/>
      <w:bookmarkEnd w:id="75"/>
      <w:r>
        <w:t>Limitations and future directions</w:t>
      </w:r>
    </w:p>
    <w:p w14:paraId="2883459E" w14:textId="77777777" w:rsidR="00563B4E" w:rsidRDefault="004E2782">
      <w:pPr>
        <w:pStyle w:val="FirstParagraph"/>
      </w:pPr>
      <w:r>
        <w:t xml:space="preserve">We have demonstrated that small, </w:t>
      </w:r>
      <w:del w:id="76" w:author="Malcolm North" w:date="2019-04-21T17:54:00Z">
        <w:r w:rsidDel="00F06945">
          <w:delText>unhummaned aerial systems (sUAS)</w:delText>
        </w:r>
      </w:del>
      <w:ins w:id="77" w:author="Malcolm North" w:date="2019-04-21T17:54:00Z">
        <w:r w:rsidR="00F06945">
          <w:t>drones</w:t>
        </w:r>
      </w:ins>
      <w:r>
        <w:t xml:space="preserve"> can be effective means of collecting data at multiple, vastly different spatial scales to investigate a single, multi-scale phenomenon– from meters in between trees, to hundreds of meters of elevation, to hundreds of </w:t>
      </w:r>
      <w:r>
        <w:lastRenderedPageBreak/>
        <w:t>thousands of meters of latitude. However, some limitations remain but could perhaps be overcome with further refinements in the use of this tool for forest ecology. Most of these limitations arise from tree detection and classification uncertainty, and thus it was imperative to work with field data for calibration and uncertainty reporting.</w:t>
      </w:r>
    </w:p>
    <w:p w14:paraId="4F12953D" w14:textId="77777777" w:rsidR="00563B4E" w:rsidRDefault="004E2782">
      <w:pPr>
        <w:pStyle w:val="BodyText"/>
      </w:pPr>
      <w:r>
        <w:t>The greatest limitation in our study arising from classification uncertainty is in the assumption that all dead trees were ponderosa pine. We estimate from coincident ground plots that this is true approximately 73.4% of the time. Because tree mortality response to forest insects is species-specific, even with sympatric tree species during the same hot drought (Stephenson et al. 2019), we cannot entirely rule out that some of the mortality responses to complex forest structure that we observed arose from these species-specific responses. The overall community composition across our study area was not very different (Fettig et al. 2019), so we remain confident that the patterns we observed were driven primarily by the dynamic between the western pine beetle and ponderosa pine.</w:t>
      </w:r>
    </w:p>
    <w:p w14:paraId="16F43302" w14:textId="77777777" w:rsidR="00563B4E" w:rsidRDefault="004E2782">
      <w:pPr>
        <w:pStyle w:val="BodyText"/>
      </w:pPr>
      <w:r>
        <w:t>Our ability to detect trees using the geometry of the dense point clouds derived with the SfM was also limited. The horizontal accuracy of the tree detection was better than the vertical accuracy, which may result from a more significant error contribution by the ground-based calculations of tree height compared to tree position relative to plot center (Table 4). Both the horizontal and vertical accuracy would likely improve with better SfM point clouds, which requires imagery with more overlap. Frey et al. (2018) recently found that 95% overlap was preferable for generating dense point clouds, and we only achieved 91.6% overlap with the X3 RGB camera and 83.9% overlap with the multispectral camera. While our live/dead classification was fairly accurate (97.3% on a withheld dataset), our species classifier would likely benefit from better crown segmentation because the pixel-level reflectance values within each crown are averaged to characterize the “spectral signature” of each tree. With better delineation of each tree crown, the mean value of pixels within each tree crown will likely be more representative of that tree’s spectral signature. Better crown segmentation would most readily be achieved through greater overlap in imagery. Finally, we anticipate that computer vision and deep learning will prove helpful in overcoming some of these detection and classification challenges (Gray et al. 2019).</w:t>
      </w:r>
    </w:p>
    <w:p w14:paraId="31559225" w14:textId="77777777" w:rsidR="00563B4E" w:rsidRDefault="004E2782">
      <w:pPr>
        <w:pStyle w:val="Heading2"/>
      </w:pPr>
      <w:bookmarkStart w:id="78" w:name="conclusions"/>
      <w:bookmarkEnd w:id="78"/>
      <w:r>
        <w:t>Conclusions</w:t>
      </w:r>
    </w:p>
    <w:p w14:paraId="3AD454AE" w14:textId="77777777" w:rsidR="00563B4E" w:rsidRDefault="004E2782">
      <w:pPr>
        <w:pStyle w:val="FirstParagraph"/>
      </w:pPr>
      <w:r>
        <w:t>Climate change adaptation strategies emphasize reducing tree densities to restore forest resilience (North et al. 2015, Young et al. 2017), but understanding the optimal complex forest structure that can enable dry western U.S. forests to persist through disturbances such as insect attack will be vital for predicting how California forests may respond to these interventions. We’ve shown that small</w:t>
      </w:r>
      <w:del w:id="79" w:author="Malcolm North" w:date="2019-04-21T17:56:00Z">
        <w:r w:rsidDel="00F06945">
          <w:delText>,</w:delText>
        </w:r>
      </w:del>
      <w:r>
        <w:t xml:space="preserve"> </w:t>
      </w:r>
      <w:del w:id="80" w:author="Malcolm North" w:date="2019-04-21T17:56:00Z">
        <w:r w:rsidDel="00F06945">
          <w:delText>unhumanned aerial systems</w:delText>
        </w:r>
      </w:del>
      <w:ins w:id="81" w:author="Malcolm North" w:date="2019-04-21T17:56:00Z">
        <w:r w:rsidR="00F06945">
          <w:t>drones</w:t>
        </w:r>
      </w:ins>
      <w:r>
        <w:t xml:space="preserve"> can be a valuable tool for investigating how this complexity in forest structure combines with environmental conditions to shape forest insect disturbance. </w:t>
      </w:r>
      <w:moveFromRangeStart w:id="82" w:author="Malcolm North" w:date="2019-04-21T18:04:00Z" w:name="move6762309"/>
      <w:moveFrom w:id="83" w:author="Malcolm North" w:date="2019-04-21T18:04:00Z">
        <w:r w:rsidDel="001939D8">
          <w:t>We found that host tree density is a dominant driver of host mortality, likely due to energy costs associated with beetles navigating forests with many non-hosts available. We also showed that, even within a single forest insect/tree species pairing, in the same extreme drought, and conditional upon high levels of western pine beetle activity, host tree size may still strongly affect insect-induced tree mortality in different ways depending on background environmental conditions of water stress. We suggest that this may indicate different stages of bark beetle disturbance throughout the Sierra yellow pine/mixed-conifer system, with “outbreak” thresholds surpassed at the hottest, driest sites where larger trees led to more likely host mortality, but not yet surpassed in cooler, wetter sites, where smaller trees led to more likely host mortality.</w:t>
        </w:r>
      </w:moveFrom>
      <w:moveFromRangeEnd w:id="82"/>
    </w:p>
    <w:p w14:paraId="7EC17CBC" w14:textId="77777777" w:rsidR="00563B4E" w:rsidRDefault="004E2782">
      <w:pPr>
        <w:pStyle w:val="BodyText"/>
      </w:pPr>
      <w:del w:id="84" w:author="Malcolm North" w:date="2019-04-21T17:58:00Z">
        <w:r w:rsidDel="00F06945">
          <w:delText>Thus, we echo</w:delText>
        </w:r>
      </w:del>
      <w:ins w:id="85" w:author="Malcolm North" w:date="2019-04-21T17:58:00Z">
        <w:r w:rsidR="00F06945">
          <w:t>Our results support other re</w:t>
        </w:r>
      </w:ins>
      <w:ins w:id="86" w:author="Malcolm North" w:date="2019-04-21T17:59:00Z">
        <w:r w:rsidR="00F06945">
          <w:t>searcher’s</w:t>
        </w:r>
      </w:ins>
      <w:r>
        <w:t xml:space="preserve"> </w:t>
      </w:r>
      <w:del w:id="87" w:author="Malcolm North" w:date="2019-04-21T17:59:00Z">
        <w:r w:rsidDel="00F06945">
          <w:delText xml:space="preserve">the </w:delText>
        </w:r>
      </w:del>
      <w:r>
        <w:t xml:space="preserve">conclusions </w:t>
      </w:r>
      <w:del w:id="88" w:author="Malcolm North" w:date="2019-04-21T17:59:00Z">
        <w:r w:rsidDel="00F06945">
          <w:delText xml:space="preserve">of other researchers in </w:delText>
        </w:r>
      </w:del>
      <w:r>
        <w:t xml:space="preserve">that management interventions to reduce the severity of bark beetle disturbance severity will benefit from generally reducing tree density </w:t>
      </w:r>
      <w:del w:id="89" w:author="Malcolm North" w:date="2019-04-21T17:59:00Z">
        <w:r w:rsidDel="00F06945">
          <w:delText xml:space="preserve">in this system </w:delText>
        </w:r>
      </w:del>
      <w:r>
        <w:t>(Young et al. 2017)</w:t>
      </w:r>
      <w:ins w:id="90" w:author="Malcolm North" w:date="2019-04-21T17:59:00Z">
        <w:r w:rsidR="00F06945">
          <w:t xml:space="preserve">.  However </w:t>
        </w:r>
      </w:ins>
      <w:ins w:id="91" w:author="Malcolm North" w:date="2019-04-21T18:00:00Z">
        <w:r w:rsidR="00F06945">
          <w:t xml:space="preserve">in addition, </w:t>
        </w:r>
      </w:ins>
      <w:ins w:id="92" w:author="Malcolm North" w:date="2019-04-21T17:59:00Z">
        <w:r w:rsidR="00F06945">
          <w:t xml:space="preserve">our </w:t>
        </w:r>
      </w:ins>
      <w:ins w:id="93" w:author="Malcolm North" w:date="2019-04-21T18:00:00Z">
        <w:r w:rsidR="00F06945">
          <w:t>study suggests</w:t>
        </w:r>
      </w:ins>
      <w:del w:id="94" w:author="Malcolm North" w:date="2019-04-21T18:00:00Z">
        <w:r w:rsidDel="00F06945">
          <w:delText>, but also</w:delText>
        </w:r>
      </w:del>
      <w:r>
        <w:t xml:space="preserve"> that outcomes will </w:t>
      </w:r>
      <w:del w:id="95" w:author="Malcolm North" w:date="2019-04-21T18:00:00Z">
        <w:r w:rsidDel="00F06945">
          <w:delText>be largely dependent</w:delText>
        </w:r>
      </w:del>
      <w:ins w:id="96" w:author="Malcolm North" w:date="2019-04-21T18:00:00Z">
        <w:r w:rsidR="00F06945">
          <w:t>depend</w:t>
        </w:r>
      </w:ins>
      <w:r>
        <w:t xml:space="preserve"> on whether the disturbance dynamic has crossed </w:t>
      </w:r>
      <w:del w:id="97" w:author="Malcolm North" w:date="2019-04-21T18:01:00Z">
        <w:r w:rsidDel="00F06945">
          <w:delText xml:space="preserve">various </w:delText>
        </w:r>
      </w:del>
      <w:ins w:id="98" w:author="Malcolm North" w:date="2019-04-21T18:01:00Z">
        <w:r w:rsidR="00F06945">
          <w:t xml:space="preserve">endemic to </w:t>
        </w:r>
        <w:proofErr w:type="spellStart"/>
        <w:r w:rsidR="00F06945">
          <w:t xml:space="preserve">outbreak </w:t>
        </w:r>
      </w:ins>
      <w:proofErr w:type="spellEnd"/>
      <w:r>
        <w:lastRenderedPageBreak/>
        <w:t>feedback thresholds (Raffa et al. 2008), which may be ascertained by recent advances in disturbance forecasting (Preisler et al. 2017).</w:t>
      </w:r>
    </w:p>
    <w:p w14:paraId="5FDB3D38" w14:textId="77777777" w:rsidR="00563B4E" w:rsidRDefault="004E2782">
      <w:pPr>
        <w:pStyle w:val="Heading2"/>
      </w:pPr>
      <w:bookmarkStart w:id="99" w:name="acknowledgements"/>
      <w:bookmarkEnd w:id="99"/>
      <w:r>
        <w:t>Acknowledgements</w:t>
      </w:r>
    </w:p>
    <w:p w14:paraId="78C8702C" w14:textId="77777777" w:rsidR="00563B4E" w:rsidRDefault="004E2782">
      <w:pPr>
        <w:pStyle w:val="FirstParagraph"/>
      </w:pPr>
      <w:r>
        <w:t>We gratefully acknowledge funding from the U.S.D.A. Forest Service Western Wildlands Environmental Threat Assessment Center (WWETAC) as well as Connie Millar for comments and guidance during the development of this project.</w:t>
      </w:r>
    </w:p>
    <w:p w14:paraId="3C84383A" w14:textId="77777777" w:rsidR="00563B4E" w:rsidRDefault="004E2782">
      <w:pPr>
        <w:pStyle w:val="Heading2"/>
      </w:pPr>
      <w:bookmarkStart w:id="100" w:name="references"/>
      <w:bookmarkEnd w:id="100"/>
      <w:r>
        <w:t>References</w:t>
      </w:r>
    </w:p>
    <w:p w14:paraId="376DE6CE" w14:textId="77777777" w:rsidR="00563B4E" w:rsidRDefault="004E2782">
      <w:pPr>
        <w:pStyle w:val="Bibliography"/>
      </w:pPr>
      <w:r>
        <w:t>Anderegg, W. R. L., J. A. Hicke, R. A. Fisher, C. D. Allen, J. Aukema, B. Bentz, S. Hood, J. W. Lichstein, A. K. Macalady, N. McDowell, Y. Pan, K. Raffa, A. Sala, J. D. Shaw, N. L. Stephenson, C. Tague, and M. Zeppel. 2015. Tree mortality from drought, insects, and their interactions in a changing climate. New Phytologist 208:674–683.</w:t>
      </w:r>
    </w:p>
    <w:p w14:paraId="0E3C4F98" w14:textId="77777777" w:rsidR="00563B4E" w:rsidRDefault="004E2782">
      <w:pPr>
        <w:pStyle w:val="Bibliography"/>
      </w:pPr>
      <w:r>
        <w:t>Asner, G. P., P. G. Brodrick, C. B. Anderson, N. Vaughn, D. E. Knapp, and R. E. Martin. 2016. Progressive forest canopy water loss during the 20122015 California drought. Proceedings of the National Academy of Sciences 113:E249–E255.</w:t>
      </w:r>
    </w:p>
    <w:p w14:paraId="3AC63D21" w14:textId="77777777" w:rsidR="00563B4E" w:rsidRDefault="004E2782">
      <w:pPr>
        <w:pStyle w:val="Bibliography"/>
      </w:pPr>
      <w:r>
        <w:t>Baldwin, B. G., A. H. Thornhill, W. A. Freyman, D. D. Ackerly, M. M. Kling, N. Morueta-Holme, and B. D. Mishler. 2017. Species richness and endemism in the native flora of California. American Journal of Botany 104:487–501.</w:t>
      </w:r>
    </w:p>
    <w:p w14:paraId="6223FCB1" w14:textId="77777777" w:rsidR="00563B4E" w:rsidRDefault="004E2782">
      <w:pPr>
        <w:pStyle w:val="Bibliography"/>
      </w:pPr>
      <w:r>
        <w:t>Bentz, B. J., J. Régnière, C. J. Fettig, E. M. Hansen, J. L. Hayes, J. A. Hicke, R. G. Kelsey, J. F. Negrón, and S. J. Seybold. 2010. Climate Change and Bark Beetles of the Western United States and Canada: Direct and Indirect Effects. BioScience 60:602–613.</w:t>
      </w:r>
    </w:p>
    <w:p w14:paraId="19A20D1C" w14:textId="77777777" w:rsidR="00563B4E" w:rsidRDefault="004E2782">
      <w:pPr>
        <w:pStyle w:val="Bibliography"/>
      </w:pPr>
      <w:r>
        <w:t xml:space="preserve">Berryman, A. A. 1982. Population dynamics of bark beetles. Pages 264–314 </w:t>
      </w:r>
      <w:r>
        <w:rPr>
          <w:i/>
        </w:rPr>
        <w:t>in</w:t>
      </w:r>
      <w:r>
        <w:t xml:space="preserve"> Bark Beetles in North American Conifers: A System for the Study of Evolutionary Biology.</w:t>
      </w:r>
    </w:p>
    <w:p w14:paraId="78DDB9D8" w14:textId="77777777" w:rsidR="00563B4E" w:rsidRDefault="004E2782">
      <w:pPr>
        <w:pStyle w:val="Bibliography"/>
      </w:pPr>
      <w:r>
        <w:t>Brooks, S. P., and A. Gelman. 1998. General Methods for Monitoring Convergence of Iterative Simulations. Journal of Computational and Graphical Statistics 7:434.</w:t>
      </w:r>
    </w:p>
    <w:p w14:paraId="6D2F8907" w14:textId="77777777" w:rsidR="00563B4E" w:rsidRDefault="004E2782">
      <w:pPr>
        <w:pStyle w:val="Bibliography"/>
      </w:pPr>
      <w:r>
        <w:t xml:space="preserve">Bürkner, P.-C. 2017. </w:t>
      </w:r>
      <w:r>
        <w:rPr>
          <w:b/>
        </w:rPr>
        <w:t>Brms</w:t>
      </w:r>
      <w:r>
        <w:t xml:space="preserve"> : An </w:t>
      </w:r>
      <w:r>
        <w:rPr>
          <w:i/>
        </w:rPr>
        <w:t>R</w:t>
      </w:r>
      <w:r>
        <w:t xml:space="preserve"> Package for Bayesian Multilevel Models Using </w:t>
      </w:r>
      <w:r>
        <w:rPr>
          <w:i/>
        </w:rPr>
        <w:t>Stan</w:t>
      </w:r>
      <w:r>
        <w:t>. Journal of Statistical Software 80.</w:t>
      </w:r>
    </w:p>
    <w:p w14:paraId="53A8D198" w14:textId="77777777" w:rsidR="00563B4E" w:rsidRDefault="004E2782">
      <w:pPr>
        <w:pStyle w:val="Bibliography"/>
      </w:pPr>
      <w:r>
        <w:t>Chubaty, A. M., B. D. Roitberg, and C. Li. 2009. A dynamic host selection model for mountain pine beetle, Dendroctonus ponderosae Hopkins. Ecological Modelling 220:1241–1250.</w:t>
      </w:r>
    </w:p>
    <w:p w14:paraId="0E7D9E65" w14:textId="77777777" w:rsidR="00563B4E" w:rsidRDefault="004E2782">
      <w:pPr>
        <w:pStyle w:val="Bibliography"/>
      </w:pPr>
      <w:r>
        <w:t>Clevers, J., and A. Gitelson. 2013. Remote estimation of crop and grass chlorophyll and nitrogen content using red-edge bands on Sentinel-2 and -3. International Journal of Applied Earth Observation and Geoinformation 23:344–351.</w:t>
      </w:r>
    </w:p>
    <w:p w14:paraId="04324AEF" w14:textId="77777777" w:rsidR="00563B4E" w:rsidRDefault="004E2782">
      <w:pPr>
        <w:pStyle w:val="Bibliography"/>
      </w:pPr>
      <w:r>
        <w:t xml:space="preserve">Coops, N. C., M. Johnson, M. A. Wulder, and J. C. White. 2006. Assessment of QuickBird high </w:t>
      </w:r>
      <w:bookmarkStart w:id="101" w:name="_GoBack"/>
      <w:r>
        <w:t xml:space="preserve">spatial </w:t>
      </w:r>
      <w:bookmarkEnd w:id="101"/>
      <w:r>
        <w:t>resolution imagery to detect red attack damage due to mountain pine beetle infestation. Remote Sensing of Environment 103:67–80.</w:t>
      </w:r>
    </w:p>
    <w:p w14:paraId="187155D2" w14:textId="77777777" w:rsidR="00563B4E" w:rsidRDefault="004E2782">
      <w:pPr>
        <w:pStyle w:val="Bibliography"/>
      </w:pPr>
      <w:r>
        <w:t xml:space="preserve">DJI. 2015a. Zenmuse X3 - Creativity Unleashed. </w:t>
      </w:r>
      <w:hyperlink r:id="rId23">
        <w:r>
          <w:rPr>
            <w:rStyle w:val="Hyperlink"/>
          </w:rPr>
          <w:t>https://www.dji.com/zenmuse-x3/info</w:t>
        </w:r>
      </w:hyperlink>
      <w:r>
        <w:t>.</w:t>
      </w:r>
    </w:p>
    <w:p w14:paraId="4EF60618" w14:textId="77777777" w:rsidR="00563B4E" w:rsidRDefault="004E2782">
      <w:pPr>
        <w:pStyle w:val="Bibliography"/>
      </w:pPr>
      <w:r>
        <w:lastRenderedPageBreak/>
        <w:t xml:space="preserve">DJI. 2015b. DJI - The World Leader in Camera Drones/Quadcopters for Aerial Photography. </w:t>
      </w:r>
      <w:hyperlink r:id="rId24">
        <w:r>
          <w:rPr>
            <w:rStyle w:val="Hyperlink"/>
          </w:rPr>
          <w:t>https://www.dji.com/matrice100/info</w:t>
        </w:r>
      </w:hyperlink>
      <w:r>
        <w:t>.</w:t>
      </w:r>
    </w:p>
    <w:p w14:paraId="4F54B862" w14:textId="77777777" w:rsidR="00563B4E" w:rsidRDefault="004E2782">
      <w:pPr>
        <w:pStyle w:val="Bibliography"/>
      </w:pPr>
      <w:r>
        <w:t xml:space="preserve">DronesMadeEasy. 2018. ‎Map Pilot for DJI on iOS. </w:t>
      </w:r>
      <w:hyperlink r:id="rId25">
        <w:r>
          <w:rPr>
            <w:rStyle w:val="Hyperlink"/>
          </w:rPr>
          <w:t>https://itunes.apple.com/us/app/map-pilot-for-dji/id1014765000?mt=8</w:t>
        </w:r>
      </w:hyperlink>
      <w:r>
        <w:t>.</w:t>
      </w:r>
    </w:p>
    <w:p w14:paraId="00327680" w14:textId="77777777" w:rsidR="00563B4E" w:rsidRDefault="004E2782">
      <w:pPr>
        <w:pStyle w:val="Bibliography"/>
      </w:pPr>
      <w:r>
        <w:t>Evenden, M. L., C. M. Whitehouse, and J. Sykes. 2014. Factors Influencing Flight Capacity of the Mountain Pine Beetle (Coleoptera: Curculionidae: Scolytinae). Environmental Entomology 43:187–196.</w:t>
      </w:r>
    </w:p>
    <w:p w14:paraId="2AF8B962" w14:textId="77777777" w:rsidR="00563B4E" w:rsidRDefault="004E2782">
      <w:pPr>
        <w:pStyle w:val="Bibliography"/>
      </w:pPr>
      <w:r>
        <w:t>Eysn, L., M. Hollaus, E. Lindberg, F. Berger, J.-M. Monnet, M. Dalponte, M. Kobal, M. Pellegrini, E. Lingua, D. Mongus, and N. Pfeifer. 2015. A Benchmark of Lidar-Based Single Tree Detection Methods Using Heterogeneous Forest Data from the Alpine Space. Forests 6:1721–1747.</w:t>
      </w:r>
    </w:p>
    <w:p w14:paraId="22ECB6E0" w14:textId="77777777" w:rsidR="00563B4E" w:rsidRDefault="004E2782">
      <w:pPr>
        <w:pStyle w:val="Bibliography"/>
      </w:pPr>
      <w:r>
        <w:t>Farr, T. G., P. A. Rosen, E. Caro, R. Crippen, R. Duren, S. Hensley, M. Kobrick, M. Paller, E. Rodriguez, L. Roth, D. Seal, S. Shaffer, J. Shimada, J. Umland, M. Werner, M. Oskin, D. Burbank, and D. Alsdorf. 2007. The Shuttle Radar Topography Mission. Reviews of Geophysics 45.</w:t>
      </w:r>
    </w:p>
    <w:p w14:paraId="6E30822B" w14:textId="77777777" w:rsidR="00563B4E" w:rsidRDefault="004E2782">
      <w:pPr>
        <w:pStyle w:val="Bibliography"/>
      </w:pPr>
      <w:r>
        <w:t xml:space="preserve">Fettig, C. J. 2012. Chapter 2: Forest health and bark beetles. </w:t>
      </w:r>
      <w:r>
        <w:rPr>
          <w:i/>
        </w:rPr>
        <w:t>in</w:t>
      </w:r>
      <w:r>
        <w:t xml:space="preserve"> Managing Sierra Nevada Forests. PSW-GTR-237. USDA Forest Service.</w:t>
      </w:r>
    </w:p>
    <w:p w14:paraId="55FEA0CF" w14:textId="77777777" w:rsidR="00563B4E" w:rsidRDefault="004E2782">
      <w:pPr>
        <w:pStyle w:val="Bibliography"/>
      </w:pPr>
      <w:r>
        <w:t>Fettig, C. J., K. D. Klepzig, R. F. Billings, A. S. Munson, T. E. Nebeker, J. F. Negrón, and J. T. Nowak. 2007. The effectiveness of vegetation management practices for prevention and control of bark beetle infestations in coniferous forests of the western and southern United States. Forest Ecology and Management 238:24–53.</w:t>
      </w:r>
    </w:p>
    <w:p w14:paraId="246C0256" w14:textId="77777777" w:rsidR="00563B4E" w:rsidRDefault="004E2782">
      <w:pPr>
        <w:pStyle w:val="Bibliography"/>
      </w:pPr>
      <w:r>
        <w:t>Fettig, C. J., L. A. Mortenson, B. M. Bulaon, and P. B. Foulk. 2019. Tree mortality following drought in the central and southern Sierra Nevada, California, U.S. Forest Ecology and Management 432:164–178.</w:t>
      </w:r>
    </w:p>
    <w:p w14:paraId="5EA26E9D" w14:textId="77777777" w:rsidR="00563B4E" w:rsidRDefault="004E2782">
      <w:pPr>
        <w:pStyle w:val="Bibliography"/>
      </w:pPr>
      <w:r>
        <w:t>Flint, L. E., A. L. Flint, J. H. Thorne, and R. Boynton. 2013. Fine-scale hydrologic modeling for regional landscape applications: The California Basin Characterization Model development and performance. Ecological Processes 2:25.</w:t>
      </w:r>
    </w:p>
    <w:p w14:paraId="187A60EB" w14:textId="77777777" w:rsidR="00563B4E" w:rsidRDefault="004E2782">
      <w:pPr>
        <w:pStyle w:val="Bibliography"/>
      </w:pPr>
      <w:r>
        <w:t>Floyd, M. L., M. Clifford, N. S. Cobb, D. Hanna, R. Delph, P. Ford, and D. Turner. 2009. Relationship of stand characteristics to drought-induced mortality in three Southwestern piñonJuniper woodlands. Ecological Applications 19:1223–1230.</w:t>
      </w:r>
    </w:p>
    <w:p w14:paraId="29E4CFB8" w14:textId="77777777" w:rsidR="00563B4E" w:rsidRDefault="004E2782">
      <w:pPr>
        <w:pStyle w:val="Bibliography"/>
      </w:pPr>
      <w:r>
        <w:t>Frey, J., K. Kovach, S. Stemmler, and B. Koch. 2018. UAV Photogrammetry of Forests as a Vulnerable Process. A Sensitivity Analysis for a Structure from Motion RGB-Image Pipeline. Remote Sensing 10:912.</w:t>
      </w:r>
    </w:p>
    <w:p w14:paraId="4A019019" w14:textId="77777777" w:rsidR="00563B4E" w:rsidRDefault="004E2782">
      <w:pPr>
        <w:pStyle w:val="Bibliography"/>
      </w:pPr>
      <w:r>
        <w:t>Gabry, J., D. Simpson, A. Vehtari, M. Betancourt, and A. Gelman. 2019. Visualization in Bayesian workflow. Journal of the Royal Statistical Society: Series A (Statistics in Society) 182:389–402.</w:t>
      </w:r>
    </w:p>
    <w:p w14:paraId="3901E926" w14:textId="77777777" w:rsidR="00563B4E" w:rsidRDefault="004E2782">
      <w:pPr>
        <w:pStyle w:val="Bibliography"/>
      </w:pPr>
      <w:r>
        <w:lastRenderedPageBreak/>
        <w:t>Gitelson, A., and M. N. Merzlyak. 1994. Spectral Reflectance Changes Associated with Autumn Senescence of Aesculus hippocastanum L. and Acer platanoides L. Leaves. Spectral Features and Relation to Chlorophyll Estimation. Journal of Plant Physiology 143:286–292.</w:t>
      </w:r>
    </w:p>
    <w:p w14:paraId="195A1705" w14:textId="77777777" w:rsidR="00563B4E" w:rsidRDefault="004E2782">
      <w:pPr>
        <w:pStyle w:val="Bibliography"/>
      </w:pPr>
      <w:r>
        <w:t>Graf, M., M. Reid, B. Aukema, and B. Lindgren. 2012. Association of tree diameter with body size and lipid content of mountain pine beetles. The Canadian Entomologist 144:467–477.</w:t>
      </w:r>
    </w:p>
    <w:p w14:paraId="3031E7D8" w14:textId="77777777" w:rsidR="00563B4E" w:rsidRDefault="004E2782">
      <w:pPr>
        <w:pStyle w:val="Bibliography"/>
      </w:pPr>
      <w:r>
        <w:t>Gray, P. C., A. B. Fleishman, D. J. Klein, M. W. McKown, V. S. Bézy, K. J. Lohmann, and D. W. Johnston. 2019. A convolutional neural network for detecting sea turtles in drone imagery. Methods in Ecology and Evolution 10:345–355.</w:t>
      </w:r>
    </w:p>
    <w:p w14:paraId="059818D2" w14:textId="77777777" w:rsidR="00563B4E" w:rsidRDefault="004E2782">
      <w:pPr>
        <w:pStyle w:val="Bibliography"/>
      </w:pPr>
      <w:r>
        <w:t>Griffin, D., and K. J. Anchukaitis. 2014. How unusual is the 20122014 California drought? Geophysical Research Letters 41:9017–9023.</w:t>
      </w:r>
    </w:p>
    <w:p w14:paraId="36FCF17A" w14:textId="77777777" w:rsidR="00563B4E" w:rsidRDefault="004E2782">
      <w:pPr>
        <w:pStyle w:val="Bibliography"/>
      </w:pPr>
      <w:r>
        <w:t>Hayes, C. J., C. J. Fettig, and L. D. Merrill. 2009. Evaluation of Multiple Funnel Traps and Stand Characteristics for Estimating Western Pine Beetle-Caused Tree Mortality. Journal of Economic Entomology 102:2170–2182.</w:t>
      </w:r>
    </w:p>
    <w:p w14:paraId="20C8B036" w14:textId="77777777" w:rsidR="00563B4E" w:rsidRDefault="004E2782">
      <w:pPr>
        <w:pStyle w:val="Bibliography"/>
      </w:pPr>
      <w:r>
        <w:t>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14:paraId="4E1CC7C1" w14:textId="77777777" w:rsidR="00563B4E" w:rsidRDefault="004E2782">
      <w:pPr>
        <w:pStyle w:val="Bibliography"/>
      </w:pPr>
      <w:r>
        <w:t>Hunziker, P. 2017. Velox: Fast Raster Manipulation and Extraction.</w:t>
      </w:r>
    </w:p>
    <w:p w14:paraId="41282389" w14:textId="77777777" w:rsidR="00563B4E" w:rsidRDefault="004E2782">
      <w:pPr>
        <w:pStyle w:val="Bibliography"/>
      </w:pPr>
      <w:r>
        <w:t>Jakubowski, M. K., W. Li, Q. Guo, and M. Kelly. 2013. Delineating Individual Trees from Lidar Data: A Comparison of Vector- and Raster-based Segmentation Approaches. Remote Sensing 5:4163–4186.</w:t>
      </w:r>
    </w:p>
    <w:p w14:paraId="3BE8123D" w14:textId="77777777" w:rsidR="00563B4E" w:rsidRDefault="004E2782">
      <w:pPr>
        <w:pStyle w:val="Bibliography"/>
      </w:pPr>
      <w:r>
        <w:t>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14:paraId="51109556" w14:textId="77777777" w:rsidR="00563B4E" w:rsidRDefault="004E2782">
      <w:pPr>
        <w:pStyle w:val="Bibliography"/>
      </w:pPr>
      <w:r>
        <w:t>Kolb, T. E., C. J. Fettig, M. P. Ayres, B. J. Bentz, J. A. Hicke, R. Mathiasen, J. E. Stewart, and A. S. Weed. 2016. Observed and anticipated impacts of drought on forest insects and diseases in the United States. Forest Ecology and Management 380:321–334.</w:t>
      </w:r>
    </w:p>
    <w:p w14:paraId="043DE2A8" w14:textId="77777777" w:rsidR="00563B4E" w:rsidRDefault="004E2782">
      <w:pPr>
        <w:pStyle w:val="Bibliography"/>
      </w:pPr>
      <w:r>
        <w:t>Kuhn, M. 2008. Building Predictive Models in R Using the caret Package. Journal of Statistical Software 28:1–26.</w:t>
      </w:r>
    </w:p>
    <w:p w14:paraId="552CF569" w14:textId="77777777" w:rsidR="00563B4E" w:rsidRDefault="004E2782">
      <w:pPr>
        <w:pStyle w:val="Bibliography"/>
      </w:pPr>
      <w:r>
        <w:t>Larson, A. J., and D. Churchill. 2012. Tree spatial patterns in fire-frequent forests of western North America, including mechanisms of pattern formation and implications for designing fuel reduction and restoration treatments. Forest Ecology and Management 267:74–92.</w:t>
      </w:r>
    </w:p>
    <w:p w14:paraId="38CFA7B1" w14:textId="77777777" w:rsidR="00563B4E" w:rsidRDefault="004E2782">
      <w:pPr>
        <w:pStyle w:val="Bibliography"/>
      </w:pPr>
      <w:r>
        <w:t>Li, W., Q. Guo, M. K. Jakubowski, and M. Kelly. 2012. A New Method for Segmenting Individual Trees from the Lidar Point Cloud. Photogrammetric Engineering &amp; Remote Sensing 78:75–84.</w:t>
      </w:r>
    </w:p>
    <w:p w14:paraId="11611662" w14:textId="77777777" w:rsidR="00563B4E" w:rsidRDefault="004E2782">
      <w:pPr>
        <w:pStyle w:val="Bibliography"/>
      </w:pPr>
      <w:r>
        <w:lastRenderedPageBreak/>
        <w:t>Logan, J. A., P. White, B. J. Bentz, and J. A. Powell. 1998. Model Analysis of Spatial Patterns in Mountain Pine Beetle Outbreaks. Theoretical Population Biology 53:236–255.</w:t>
      </w:r>
    </w:p>
    <w:p w14:paraId="54A4625A" w14:textId="77777777" w:rsidR="00563B4E" w:rsidRDefault="004E2782">
      <w:pPr>
        <w:pStyle w:val="Bibliography"/>
      </w:pPr>
      <w:r>
        <w:t>Meyer, F., and S. Beucher. 1990. Morphological segmentation. Journal of Visual Communication and Image Representation 1:21–46.</w:t>
      </w:r>
    </w:p>
    <w:p w14:paraId="415DEBBD" w14:textId="77777777" w:rsidR="00563B4E" w:rsidRDefault="004E2782">
      <w:pPr>
        <w:pStyle w:val="Bibliography"/>
      </w:pPr>
      <w:r>
        <w:t xml:space="preserve">Micasense. 2015. MicaSense. </w:t>
      </w:r>
      <w:hyperlink r:id="rId26">
        <w:r>
          <w:rPr>
            <w:rStyle w:val="Hyperlink"/>
          </w:rPr>
          <w:t>https://support.micasense.com/hc/en-us/articles/215261448-RedEdge-User-Manual-PDF-Download-</w:t>
        </w:r>
      </w:hyperlink>
      <w:r>
        <w:t>.</w:t>
      </w:r>
    </w:p>
    <w:p w14:paraId="4B2991B8" w14:textId="77777777" w:rsidR="00563B4E" w:rsidRDefault="004E2782">
      <w:pPr>
        <w:pStyle w:val="Bibliography"/>
      </w:pPr>
      <w:r>
        <w:t xml:space="preserve">Millar, C. I., R. D. Westfall, D. L. Delany, M. J. Bokach, A. L. Flint, and L. E. Flint. 2012. Forest mortality in high-elevation whitebark pine ( </w:t>
      </w:r>
      <w:r>
        <w:rPr>
          <w:i/>
        </w:rPr>
        <w:t>Pinus</w:t>
      </w:r>
      <w:r>
        <w:t xml:space="preserve"> </w:t>
      </w:r>
      <w:r>
        <w:rPr>
          <w:i/>
        </w:rPr>
        <w:t>Albicaulis</w:t>
      </w:r>
      <w:r>
        <w:t xml:space="preserve"> ) forests of eastern California, USA; influence of environmental context, bark beetles, climatic water deficit, and warming. Canadian Journal of Forest Research 42:749–765.</w:t>
      </w:r>
    </w:p>
    <w:p w14:paraId="14C81471" w14:textId="77777777" w:rsidR="00563B4E" w:rsidRDefault="004E2782">
      <w:pPr>
        <w:pStyle w:val="Bibliography"/>
      </w:pPr>
      <w:r>
        <w:t>Miller, J. M., and F. P. Keen. 1960. Biology and control of the western pine beetle: A summary of the first fifty years of research. US Department of Agriculture.</w:t>
      </w:r>
    </w:p>
    <w:p w14:paraId="5AC4E94C" w14:textId="77777777" w:rsidR="00563B4E" w:rsidRDefault="004E2782">
      <w:pPr>
        <w:pStyle w:val="Bibliography"/>
      </w:pPr>
      <w:r>
        <w:t>Moeck, H. A., D. L. Wood, and K. Q. Lindahl. 1981. Host selection behavior of bark beetles (Coleoptera: Scolytidae) attackingPinus ponderosa, with special emphasis on the western pine beetle,Dendroctonus brevicomis. Journal of Chemical Ecology 7:49–83.</w:t>
      </w:r>
    </w:p>
    <w:p w14:paraId="4F36F5EE" w14:textId="77777777" w:rsidR="00563B4E" w:rsidRDefault="004E2782">
      <w:pPr>
        <w:pStyle w:val="Bibliography"/>
      </w:pPr>
      <w:r>
        <w:t>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14:paraId="0A8585D4" w14:textId="77777777" w:rsidR="00563B4E" w:rsidRDefault="004E2782">
      <w:pPr>
        <w:pStyle w:val="Bibliography"/>
      </w:pPr>
      <w:r>
        <w:t>North, M. P., S. L. Stephens, B. M. Collins, J. K. Agee, G. Aplet, J. F. Franklin, and P. Z. Fule. 2015. Reform forest fire management. Science 349:1280–1281.</w:t>
      </w:r>
    </w:p>
    <w:p w14:paraId="3F6BCBBD" w14:textId="77777777" w:rsidR="00563B4E" w:rsidRDefault="004E2782">
      <w:pPr>
        <w:pStyle w:val="Bibliography"/>
      </w:pPr>
      <w:r>
        <w:t>Pau, G., F. Fuchs, O. Sklyar, M. Boutros, and W. Huber. 2010. EBImagean R package for image processing with applications to cellular phenotypes. Bioinformatics 26:979–981.</w:t>
      </w:r>
    </w:p>
    <w:p w14:paraId="2573F491" w14:textId="77777777" w:rsidR="00563B4E" w:rsidRDefault="004E2782">
      <w:pPr>
        <w:pStyle w:val="Bibliography"/>
      </w:pPr>
      <w:r>
        <w:t>Pebesma, E., R. Bivand, E. Racine, M. Sumner, I. Cook, T. Keitt, R. Lovelace, H. Wickham, J. Ooms, K. Müller, and T. L. Pedersen. 2019. Sf: Simple Features for R.</w:t>
      </w:r>
    </w:p>
    <w:p w14:paraId="6C7A2F85" w14:textId="77777777" w:rsidR="00563B4E" w:rsidRDefault="004E2782">
      <w:pPr>
        <w:pStyle w:val="Bibliography"/>
      </w:pPr>
      <w:r>
        <w:t>Pile, L. S., M. D. Meyer, R. Rojas, O. Roe, and M. T. Smith. 2019. Drought Impacts and Compounding Mortality on Forest Trees in the Southern Sierra Nevada. Forests 10:237.</w:t>
      </w:r>
    </w:p>
    <w:p w14:paraId="267E0125" w14:textId="77777777" w:rsidR="00563B4E" w:rsidRDefault="004E2782">
      <w:pPr>
        <w:pStyle w:val="Bibliography"/>
      </w:pPr>
      <w:r>
        <w:t>Plowright, A. 2018. ForestTools: Analyzing Remotely Sensed Forest Data.</w:t>
      </w:r>
    </w:p>
    <w:p w14:paraId="4AFEBDC9" w14:textId="77777777" w:rsidR="00563B4E" w:rsidRDefault="004E2782">
      <w:pPr>
        <w:pStyle w:val="Bibliography"/>
      </w:pPr>
      <w:r>
        <w:t>Popescu, S. C., and R. H. Wynne. 2004. Seeing the Trees in the Forest: Using Lidar and Multispectral Data Fusion with Local Filtering and Variable Window Size for Estimating Tree Height. PHOTOGRAMMETRIC ENGINEERING:16.</w:t>
      </w:r>
    </w:p>
    <w:p w14:paraId="29C39D97" w14:textId="77777777" w:rsidR="00563B4E" w:rsidRDefault="004E2782">
      <w:pPr>
        <w:pStyle w:val="Bibliography"/>
      </w:pPr>
      <w:r>
        <w:t>Preisler, H. K., N. E. Grulke, Z. Heath, and S. L. Smith. 2017. Analysis and out-year forecast of beetle, borer, and drought-induced tree mortality in California. Forest Ecology and Management. 399: 166-178 399:166–178.</w:t>
      </w:r>
    </w:p>
    <w:p w14:paraId="50816DF7" w14:textId="77777777" w:rsidR="00563B4E" w:rsidRDefault="004E2782">
      <w:pPr>
        <w:pStyle w:val="Bibliography"/>
      </w:pPr>
      <w:r>
        <w:lastRenderedPageBreak/>
        <w:t>R Core Team. 2018. R: A Language and Environment for Statistical Computing. R Foundation for Statistical Computing, Vienna, Austria.</w:t>
      </w:r>
    </w:p>
    <w:p w14:paraId="10647AD8" w14:textId="77777777" w:rsidR="00563B4E" w:rsidRDefault="004E2782">
      <w:pPr>
        <w:pStyle w:val="Bibliography"/>
      </w:pPr>
      <w:r>
        <w:t>Raffa, K. F., and A. A. Berryman. 1983. The Role of Host Plant Resistance in the Colonization Behavior and Ecology of Bark Beetles (Coleoptera: Scolytidae). Ecological Monographs 53:27–49.</w:t>
      </w:r>
    </w:p>
    <w:p w14:paraId="79C96956" w14:textId="77777777" w:rsidR="00563B4E" w:rsidRDefault="004E2782">
      <w:pPr>
        <w:pStyle w:val="Bibliography"/>
      </w:pPr>
      <w:r>
        <w:t>Raffa, K. F., and A. A. Berryman. 1987. Interacting Selective Pressures in Conifer-Bark Beetle Systems: A Basis for Reciprocal Adaptations? The American Naturalist 129:234–262.</w:t>
      </w:r>
    </w:p>
    <w:p w14:paraId="3EDB0346" w14:textId="77777777" w:rsidR="00563B4E" w:rsidRDefault="004E2782">
      <w:pPr>
        <w:pStyle w:val="Bibliography"/>
      </w:pPr>
      <w:r>
        <w:t>Raffa, K. F., B. H. Aukema, B. J. Bentz, A. L. Carroll, J. A. Hicke, M. G. Turner, and W. H. Romme. 2008. Cross-scale Drivers of Natural Disturbances Prone to Anthropogenic Amplification: The Dynamics of Bark Beetle Eruptions. BioScience 58:501–517.</w:t>
      </w:r>
    </w:p>
    <w:p w14:paraId="73197828" w14:textId="77777777" w:rsidR="00563B4E" w:rsidRDefault="004E2782">
      <w:pPr>
        <w:pStyle w:val="Bibliography"/>
      </w:pPr>
      <w:r>
        <w:t xml:space="preserve">Raffa, K. F., J.-C. Grégoire, and B. Staffan Lindgren. 2015. Natural History and Ecology of Bark Beetles. Pages 1–40 </w:t>
      </w:r>
      <w:r>
        <w:rPr>
          <w:i/>
        </w:rPr>
        <w:t>in</w:t>
      </w:r>
      <w:r>
        <w:t xml:space="preserve"> Bark Beetles. Elsevier.</w:t>
      </w:r>
    </w:p>
    <w:p w14:paraId="33238DAB" w14:textId="77777777" w:rsidR="00563B4E" w:rsidRDefault="004E2782">
      <w:pPr>
        <w:pStyle w:val="Bibliography"/>
      </w:pPr>
      <w:r>
        <w:t>Rouse, W., R. H. Haas, W. Deering, and J. A. Schell. 1973. MONITORING THE VERNAL ADVANCEMENT AND RETROGRADATION (GREEN WAVE EFFECT) OF NATURAL VEGETATION. Type II Report, Goddard Space Flight Center, Greenbelt, MD, USA.</w:t>
      </w:r>
    </w:p>
    <w:p w14:paraId="75FEABC4" w14:textId="77777777" w:rsidR="00563B4E" w:rsidRDefault="004E2782">
      <w:pPr>
        <w:pStyle w:val="Bibliography"/>
      </w:pPr>
      <w:r>
        <w:t>Roussel, J.-R. 2019. lidRplugins: Extra functions and algorithms for lidR package.</w:t>
      </w:r>
    </w:p>
    <w:p w14:paraId="46106574" w14:textId="77777777" w:rsidR="00563B4E" w:rsidRDefault="004E2782">
      <w:pPr>
        <w:pStyle w:val="Bibliography"/>
      </w:pPr>
      <w:r>
        <w:t>Roussel, J.-R., D. A. (. the documentation), F. D. B. (. bugs and improved catalog features), and A. S. M. (. lassnags). 2019. lidR: Airborne LiDAR Data Manipulation and Visualization for Forestry Applications.</w:t>
      </w:r>
    </w:p>
    <w:p w14:paraId="7E10F8AA" w14:textId="77777777" w:rsidR="00563B4E" w:rsidRDefault="004E2782">
      <w:pPr>
        <w:pStyle w:val="Bibliography"/>
      </w:pPr>
      <w:r>
        <w:t>Seidl, R., J. Müller, T. Hothorn, C. Bässler, M. Heurich, and M. Kautz. 2016. Small beetle, large-scale drivers: How regional and landscape factors affect outbreaks of the European spruce bark beetle. The Journal of applied ecology 53:530–540.</w:t>
      </w:r>
    </w:p>
    <w:p w14:paraId="6C2096AE" w14:textId="77777777" w:rsidR="00563B4E" w:rsidRDefault="004E2782">
      <w:pPr>
        <w:pStyle w:val="Bibliography"/>
      </w:pPr>
      <w:r>
        <w:t>Shiklomanov, A. N., B. A. Bradley, K. M. Dahlin, A. M. Fox, C. M. Gough, F. M. Hoffman, E. M. Middleton, S. P. Serbin, L. Smallman, and W. K. Smith. 2019. Enhancing global change experiments through integration of remote-sensing techniques. Frontiers in Ecology and the Environment 0.</w:t>
      </w:r>
    </w:p>
    <w:p w14:paraId="3941740B" w14:textId="77777777" w:rsidR="00563B4E" w:rsidRDefault="004E2782">
      <w:pPr>
        <w:pStyle w:val="Bibliography"/>
      </w:pPr>
      <w:r>
        <w:t>Shin, P., T. Sankey, M. Moore, and A. Thode. 2018. Evaluating Unmanned Aerial Vehicle Images for Estimating Forest Canopy Fuels in a Ponderosa Pine Stand. Remote Sensing 10:1266.</w:t>
      </w:r>
    </w:p>
    <w:p w14:paraId="1F0D93F4" w14:textId="77777777" w:rsidR="00563B4E" w:rsidRDefault="004E2782">
      <w:pPr>
        <w:pStyle w:val="Bibliography"/>
      </w:pPr>
      <w:r>
        <w:t>Stephenson, N. 1998. Actual evapotranspiration and deficit: Biologically meaningful correlates of vegetation distribution across spatial scales. Journal of Biogeography 25:855–870.</w:t>
      </w:r>
    </w:p>
    <w:p w14:paraId="66F1B5D4" w14:textId="77777777" w:rsidR="00563B4E" w:rsidRDefault="004E2782">
      <w:pPr>
        <w:pStyle w:val="Bibliography"/>
      </w:pPr>
      <w:r>
        <w:t>Stephenson, N. L., A. J. Das, N. J. Ampersee, and B. M. Bulaon. 2019. Which trees die during drought? The key role of insect host-tree selection. Journal of Ecology:75.</w:t>
      </w:r>
    </w:p>
    <w:p w14:paraId="61D97D13" w14:textId="77777777" w:rsidR="00563B4E" w:rsidRDefault="004E2782">
      <w:pPr>
        <w:pStyle w:val="Bibliography"/>
      </w:pPr>
      <w:r>
        <w:lastRenderedPageBreak/>
        <w:t>Thistle, H. W., H. Peterson, G. Allwine, B. Lamb, T. Strand, E. H. Holsten, and P. J. Shea. 2004. Surrogate Pheromone Plumes in Three Forest Trunk Spaces: Composite Statistics and Case Studies. Forest Science 50.</w:t>
      </w:r>
    </w:p>
    <w:p w14:paraId="6FA033CA" w14:textId="77777777" w:rsidR="00563B4E" w:rsidRDefault="004E2782">
      <w:pPr>
        <w:pStyle w:val="Bibliography"/>
      </w:pPr>
      <w:r>
        <w:t xml:space="preserve">USDAFS. 2019, February 11. Press Release: Survey finds 18 million trees died in California in 2018. </w:t>
      </w:r>
      <w:hyperlink r:id="rId27">
        <w:r>
          <w:rPr>
            <w:rStyle w:val="Hyperlink"/>
          </w:rPr>
          <w:t>https://www.fs.usda.gov/Internet/FSE_DOCUMENTS/FSEPRD609321.pdf</w:t>
        </w:r>
      </w:hyperlink>
      <w:r>
        <w:t>.</w:t>
      </w:r>
    </w:p>
    <w:p w14:paraId="6FEFD02E" w14:textId="77777777" w:rsidR="00563B4E" w:rsidRDefault="004E2782">
      <w:pPr>
        <w:pStyle w:val="Bibliography"/>
      </w:pPr>
      <w:r>
        <w:t>Vega, C., A. Hamrouni, S. El Mokhtari, J. Morel, J. Bock, J. P. Renaud, M. Bouvier, and S. Durrieu. 2014. PTrees: A point-based approach to forest tree extraction from lidar data. International Journal of Applied Earth Observation and Geoinformation 33:98–108.</w:t>
      </w:r>
    </w:p>
    <w:p w14:paraId="5E126208" w14:textId="77777777" w:rsidR="00563B4E" w:rsidRDefault="004E2782">
      <w:pPr>
        <w:pStyle w:val="Bibliography"/>
      </w:pPr>
      <w:r>
        <w:t>White, P., and J. Powell. 1997. Phase transition from environmental to dynamic determinism in mountain pine beetle attack. Bulletin of Mathematical Biology 59:609–643.</w:t>
      </w:r>
    </w:p>
    <w:p w14:paraId="0247A759" w14:textId="77777777" w:rsidR="00563B4E" w:rsidRDefault="004E2782">
      <w:pPr>
        <w:pStyle w:val="Bibliography"/>
      </w:pPr>
      <w:r>
        <w:t>Young, D. J. N., J. T. Stevens, J. M. Earles, J. Moore, A. Ellis, A. L. Jirka, and A. M. Latimer. 2017. Long-term climate and competition explain forest mortality patterns under extreme drought. Ecology Letters 20:78–86.</w:t>
      </w:r>
    </w:p>
    <w:p w14:paraId="11EBBE07" w14:textId="77777777" w:rsidR="00563B4E" w:rsidRDefault="004E2782">
      <w:pPr>
        <w:pStyle w:val="Bibliography"/>
      </w:pPr>
      <w:r>
        <w:t>Zhang, W., J. Qi, P. Wan, H. Wang, D. Xie, X. Wang, and G. Yan. 2016. An Easy-to-Use Airborne LiDAR Data Filtering Method Based on Cloth Simulation. Remote Sensing 8:501.</w:t>
      </w:r>
    </w:p>
    <w:sectPr w:rsidR="00563B4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alcolm North" w:date="2019-04-21T17:09:00Z" w:initials="MN">
    <w:p w14:paraId="42326CDB" w14:textId="77777777" w:rsidR="008B3092" w:rsidRDefault="008B3092">
      <w:pPr>
        <w:pStyle w:val="CommentText"/>
      </w:pPr>
      <w:r>
        <w:rPr>
          <w:rStyle w:val="CommentReference"/>
        </w:rPr>
        <w:annotationRef/>
      </w:r>
      <w:r>
        <w:t>Wonder if title should be revised so it clearly contains the take home message.  This one doesn’t let the reader know what that interaction is.  Maybe something like “Local climatic water deficit</w:t>
      </w:r>
      <w:r w:rsidR="00B85108">
        <w:t xml:space="preserve"> alters bark beetle mortality patterns on forest structure”</w:t>
      </w:r>
    </w:p>
  </w:comment>
  <w:comment w:id="5" w:author="Malcolm North" w:date="2019-04-21T17:35:00Z" w:initials="MN">
    <w:p w14:paraId="2386EE71" w14:textId="77777777" w:rsidR="00AD120A" w:rsidRDefault="00AD120A">
      <w:pPr>
        <w:pStyle w:val="CommentText"/>
      </w:pPr>
      <w:r>
        <w:rPr>
          <w:rStyle w:val="CommentReference"/>
        </w:rPr>
        <w:annotationRef/>
      </w:r>
      <w:r>
        <w:t>I find this clunky but ignore my revision if this is what the research literature is using</w:t>
      </w:r>
    </w:p>
  </w:comment>
  <w:comment w:id="50" w:author="Malcolm North" w:date="2019-04-21T17:39:00Z" w:initials="MN">
    <w:p w14:paraId="0A763993" w14:textId="77777777" w:rsidR="00AD120A" w:rsidRDefault="00AD120A">
      <w:pPr>
        <w:pStyle w:val="CommentText"/>
      </w:pPr>
      <w:r>
        <w:rPr>
          <w:rStyle w:val="CommentReference"/>
        </w:rPr>
        <w:annotationRef/>
      </w:r>
      <w:r>
        <w:t>Although your sample area is so large it warrants this level of significant digits, it is still odd to have 1/100’s of a tree</w:t>
      </w:r>
      <w:r w:rsidR="00283F55">
        <w:t>/ha</w:t>
      </w:r>
      <w:r>
        <w:t>.  Consider rounding to whole numbers or at most 1/10’s.</w:t>
      </w:r>
    </w:p>
  </w:comment>
  <w:comment w:id="56" w:author="Malcolm North" w:date="2019-04-21T18:05:00Z" w:initials="MN">
    <w:p w14:paraId="748B6BAE" w14:textId="77777777" w:rsidR="001939D8" w:rsidRDefault="001939D8">
      <w:pPr>
        <w:pStyle w:val="CommentText"/>
      </w:pPr>
      <w:r>
        <w:rPr>
          <w:rStyle w:val="CommentReference"/>
        </w:rPr>
        <w:annotationRef/>
      </w:r>
      <w:r>
        <w:t>I deleted the repetition of the power of your methods because it’s clearly laid out before and what the reader wants here is a concise presentation of the take home message.  That said, if you go to a journal more focused on this novel use of new RS than ignore my change and go with what I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326CDB" w15:done="0"/>
  <w15:commentEx w15:paraId="2386EE71" w15:done="0"/>
  <w15:commentEx w15:paraId="0A763993" w15:done="0"/>
  <w15:commentEx w15:paraId="748B6B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326CDB" w16cid:durableId="20672238"/>
  <w16cid:commentId w16cid:paraId="2386EE71" w16cid:durableId="20672846"/>
  <w16cid:commentId w16cid:paraId="0A763993" w16cid:durableId="20672953"/>
  <w16cid:commentId w16cid:paraId="748B6BAE" w16cid:durableId="20672F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3A49D" w14:textId="77777777" w:rsidR="00986D1B" w:rsidRDefault="00986D1B">
      <w:pPr>
        <w:spacing w:after="0"/>
      </w:pPr>
      <w:r>
        <w:separator/>
      </w:r>
    </w:p>
  </w:endnote>
  <w:endnote w:type="continuationSeparator" w:id="0">
    <w:p w14:paraId="155B38C4" w14:textId="77777777" w:rsidR="00986D1B" w:rsidRDefault="00986D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F7982" w14:textId="77777777" w:rsidR="00986D1B" w:rsidRDefault="00986D1B">
      <w:r>
        <w:separator/>
      </w:r>
    </w:p>
  </w:footnote>
  <w:footnote w:type="continuationSeparator" w:id="0">
    <w:p w14:paraId="4ED51CBF" w14:textId="77777777" w:rsidR="00986D1B" w:rsidRDefault="00986D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CAA001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39678FBE"/>
    <w:multiLevelType w:val="multilevel"/>
    <w:tmpl w:val="C1DA3BA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54100B88"/>
    <w:multiLevelType w:val="multilevel"/>
    <w:tmpl w:val="118C9C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lcolm North">
    <w15:presenceInfo w15:providerId="AD" w15:userId="S::mnorth@ucdavis.edu::77d5342a-0cb2-40ad-ac0d-f97e7ad4cf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939D8"/>
    <w:rsid w:val="00283F55"/>
    <w:rsid w:val="004E2782"/>
    <w:rsid w:val="004E29B3"/>
    <w:rsid w:val="00563B4E"/>
    <w:rsid w:val="00577175"/>
    <w:rsid w:val="00590D07"/>
    <w:rsid w:val="00784D58"/>
    <w:rsid w:val="008B3092"/>
    <w:rsid w:val="008D6863"/>
    <w:rsid w:val="00986D1B"/>
    <w:rsid w:val="00A86549"/>
    <w:rsid w:val="00AD120A"/>
    <w:rsid w:val="00B61C82"/>
    <w:rsid w:val="00B85108"/>
    <w:rsid w:val="00B86B75"/>
    <w:rsid w:val="00BC48D5"/>
    <w:rsid w:val="00C208FD"/>
    <w:rsid w:val="00C36279"/>
    <w:rsid w:val="00E315A3"/>
    <w:rsid w:val="00F0694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37D90D"/>
  <w15:docId w15:val="{D04CC194-8CB4-AA40-9F45-5BBB9EBC4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E2782"/>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E2782"/>
    <w:rPr>
      <w:rFonts w:ascii="Times New Roman" w:hAnsi="Times New Roman" w:cs="Times New Roman"/>
      <w:sz w:val="18"/>
      <w:szCs w:val="18"/>
    </w:rPr>
  </w:style>
  <w:style w:type="character" w:styleId="CommentReference">
    <w:name w:val="annotation reference"/>
    <w:basedOn w:val="DefaultParagraphFont"/>
    <w:semiHidden/>
    <w:unhideWhenUsed/>
    <w:rsid w:val="008B3092"/>
    <w:rPr>
      <w:sz w:val="16"/>
      <w:szCs w:val="16"/>
    </w:rPr>
  </w:style>
  <w:style w:type="paragraph" w:styleId="CommentText">
    <w:name w:val="annotation text"/>
    <w:basedOn w:val="Normal"/>
    <w:link w:val="CommentTextChar"/>
    <w:semiHidden/>
    <w:unhideWhenUsed/>
    <w:rsid w:val="008B3092"/>
    <w:rPr>
      <w:sz w:val="20"/>
      <w:szCs w:val="20"/>
    </w:rPr>
  </w:style>
  <w:style w:type="character" w:customStyle="1" w:styleId="CommentTextChar">
    <w:name w:val="Comment Text Char"/>
    <w:basedOn w:val="DefaultParagraphFont"/>
    <w:link w:val="CommentText"/>
    <w:semiHidden/>
    <w:rsid w:val="008B3092"/>
    <w:rPr>
      <w:sz w:val="20"/>
      <w:szCs w:val="20"/>
    </w:rPr>
  </w:style>
  <w:style w:type="paragraph" w:styleId="CommentSubject">
    <w:name w:val="annotation subject"/>
    <w:basedOn w:val="CommentText"/>
    <w:next w:val="CommentText"/>
    <w:link w:val="CommentSubjectChar"/>
    <w:semiHidden/>
    <w:unhideWhenUsed/>
    <w:rsid w:val="008B3092"/>
    <w:rPr>
      <w:b/>
      <w:bCs/>
    </w:rPr>
  </w:style>
  <w:style w:type="character" w:customStyle="1" w:styleId="CommentSubjectChar">
    <w:name w:val="Comment Subject Char"/>
    <w:basedOn w:val="CommentTextChar"/>
    <w:link w:val="CommentSubject"/>
    <w:semiHidden/>
    <w:rsid w:val="008B309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upport.micasense.com/hc/en-us/articles/215261448-RedEdge-User-Manual-PDF-Download-"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itunes.apple.com/us/app/map-pilot-for-dji/id1014765000?mt=8"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dji.com/matrice100/info"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dji.com/zenmuse-x3/info" TargetMode="Externa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fs.usda.gov/Internet/FSE_DOCUMENTS/FSEPRD609321.pd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TotalTime>
  <Pages>33</Pages>
  <Words>10740</Words>
  <Characters>61223</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Malcolm North</dc:creator>
  <cp:lastModifiedBy>Malcolm North</cp:lastModifiedBy>
  <cp:revision>4</cp:revision>
  <dcterms:created xsi:type="dcterms:W3CDTF">2019-04-20T22:24:00Z</dcterms:created>
  <dcterms:modified xsi:type="dcterms:W3CDTF">2019-04-22T01:12:00Z</dcterms:modified>
</cp:coreProperties>
</file>