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793C3E" w14:textId="77777777" w:rsidR="005A40DA" w:rsidRDefault="005A40DA" w:rsidP="005A40DA">
      <w:pPr>
        <w:pStyle w:val="Heading1"/>
        <w:rPr>
          <w:ins w:id="0" w:author="Connie Millar" w:date="2019-04-04T17:05:00Z"/>
        </w:rPr>
      </w:pPr>
      <w:bookmarkStart w:id="1" w:name="effect-of-local-host-density-and-size-fo"/>
      <w:bookmarkEnd w:id="1"/>
      <w:commentRangeStart w:id="2"/>
      <w:r>
        <w:t>Effect of local host density and size forest insect severity depends on climatic water deficit</w:t>
      </w:r>
      <w:commentRangeEnd w:id="2"/>
      <w:r>
        <w:rPr>
          <w:rStyle w:val="CommentReference"/>
          <w:rFonts w:asciiTheme="minorHAnsi" w:eastAsiaTheme="minorHAnsi" w:hAnsiTheme="minorHAnsi" w:cstheme="minorBidi"/>
          <w:b w:val="0"/>
          <w:bCs w:val="0"/>
          <w:color w:val="auto"/>
        </w:rPr>
        <w:commentReference w:id="2"/>
      </w:r>
      <w:bookmarkStart w:id="3" w:name="_GoBack"/>
      <w:bookmarkEnd w:id="3"/>
    </w:p>
    <w:p w14:paraId="0C091F92" w14:textId="54DA3092" w:rsidR="00E10D17" w:rsidRPr="00E10D17" w:rsidRDefault="00E10D17">
      <w:pPr>
        <w:pStyle w:val="BodyText"/>
        <w:pPrChange w:id="4" w:author="Connie Millar" w:date="2019-04-04T17:05:00Z">
          <w:pPr>
            <w:pStyle w:val="Heading1"/>
          </w:pPr>
        </w:pPrChange>
      </w:pPr>
      <w:ins w:id="5" w:author="Connie Millar" w:date="2019-04-04T17:10:00Z">
        <w:r>
          <w:t xml:space="preserve">Severity of forest insect outbreaks </w:t>
        </w:r>
      </w:ins>
      <w:ins w:id="6" w:author="Connie Millar" w:date="2019-04-04T17:11:00Z">
        <w:r>
          <w:t>depend</w:t>
        </w:r>
      </w:ins>
      <w:ins w:id="7" w:author="Millar, Connie -FS" w:date="2019-04-05T09:20:00Z">
        <w:r w:rsidR="00A63BC3">
          <w:t>s</w:t>
        </w:r>
      </w:ins>
      <w:ins w:id="8" w:author="Connie Millar" w:date="2019-04-04T17:11:00Z">
        <w:r>
          <w:t xml:space="preserve"> on</w:t>
        </w:r>
      </w:ins>
      <w:ins w:id="9" w:author="Connie Millar" w:date="2019-04-04T17:10:00Z">
        <w:r>
          <w:t xml:space="preserve"> interactions </w:t>
        </w:r>
      </w:ins>
      <w:ins w:id="10" w:author="Millar, Connie -FS" w:date="2019-04-05T09:21:00Z">
        <w:r w:rsidR="00CE14DB">
          <w:t>among</w:t>
        </w:r>
      </w:ins>
      <w:ins w:id="11" w:author="Connie Millar" w:date="2019-04-04T17:10:00Z">
        <w:r>
          <w:t xml:space="preserve"> climatic water deficit</w:t>
        </w:r>
      </w:ins>
      <w:ins w:id="12" w:author="Millar, Connie -FS" w:date="2019-04-05T09:20:00Z">
        <w:r w:rsidR="00A63BC3">
          <w:t xml:space="preserve">, forest stand structure, and tree size </w:t>
        </w:r>
      </w:ins>
      <w:ins w:id="13" w:author="Connie Millar" w:date="2019-04-04T17:10:00Z">
        <w:del w:id="14" w:author="Millar, Connie -FS" w:date="2019-04-05T09:20:00Z">
          <w:r w:rsidDel="00A63BC3">
            <w:delText xml:space="preserve"> </w:delText>
          </w:r>
        </w:del>
        <w:r>
          <w:t>????</w:t>
        </w:r>
      </w:ins>
    </w:p>
    <w:p w14:paraId="550CE00E" w14:textId="77777777" w:rsidR="00120259" w:rsidRDefault="005A40DA">
      <w:pPr>
        <w:pStyle w:val="FirstParagraph"/>
      </w:pPr>
      <w:r>
        <w:t>Michael J. Koontz</w:t>
      </w:r>
      <w:r>
        <w:rPr>
          <w:vertAlign w:val="superscript"/>
        </w:rPr>
        <w:t>1,2,*</w:t>
      </w:r>
      <w:r>
        <w:t>, Andrew M. Latimer</w:t>
      </w:r>
      <w:r>
        <w:rPr>
          <w:vertAlign w:val="superscript"/>
        </w:rPr>
        <w:t>1,2</w:t>
      </w:r>
      <w:r>
        <w:t>, Leif A. Mortenson</w:t>
      </w:r>
      <w:r>
        <w:rPr>
          <w:vertAlign w:val="superscript"/>
        </w:rPr>
        <w:t>3</w:t>
      </w:r>
      <w:r>
        <w:t>, Christopher J. Fettig</w:t>
      </w:r>
      <w:r>
        <w:rPr>
          <w:vertAlign w:val="superscript"/>
        </w:rPr>
        <w:t>3</w:t>
      </w:r>
      <w:r>
        <w:t>, Constance I. Millar</w:t>
      </w:r>
      <w:r>
        <w:rPr>
          <w:vertAlign w:val="superscript"/>
        </w:rPr>
        <w:t>4</w:t>
      </w:r>
      <w:r>
        <w:t>, Malcolm P. North</w:t>
      </w:r>
      <w:r>
        <w:rPr>
          <w:vertAlign w:val="superscript"/>
        </w:rPr>
        <w:t>1,2,5</w:t>
      </w:r>
    </w:p>
    <w:p w14:paraId="69FC65E1" w14:textId="77777777" w:rsidR="00120259" w:rsidRDefault="005A40DA">
      <w:pPr>
        <w:pStyle w:val="BodyText"/>
      </w:pPr>
      <w:r>
        <w:rPr>
          <w:vertAlign w:val="superscript"/>
        </w:rPr>
        <w:t>1</w:t>
      </w:r>
      <w:r>
        <w:t>Graduate Group in Ecology, University of California, Davis, CA, USA</w:t>
      </w:r>
      <w:r>
        <w:br/>
      </w:r>
      <w:r>
        <w:rPr>
          <w:vertAlign w:val="superscript"/>
        </w:rPr>
        <w:t>2</w:t>
      </w:r>
      <w:r>
        <w:t>Department of Plant Sciences, University of California, Davis, CA, USA</w:t>
      </w:r>
      <w:r>
        <w:br/>
      </w:r>
      <w:r>
        <w:rPr>
          <w:vertAlign w:val="superscript"/>
        </w:rPr>
        <w:t>3</w:t>
      </w:r>
      <w:r>
        <w:t>USDA Forest Service, Pacific Southwest Research Station, Placerville, CA, USA</w:t>
      </w:r>
      <w:r>
        <w:br/>
      </w:r>
      <w:r>
        <w:rPr>
          <w:vertAlign w:val="superscript"/>
        </w:rPr>
        <w:t>4</w:t>
      </w:r>
      <w:r>
        <w:t>USDA Forest Service, Pacific Southwest Research Station, Albany, CA, USA</w:t>
      </w:r>
      <w:r>
        <w:br/>
      </w:r>
      <w:r>
        <w:rPr>
          <w:vertAlign w:val="superscript"/>
        </w:rPr>
        <w:t>5</w:t>
      </w:r>
      <w:r>
        <w:t>USDA Forest Service, Pacific Southwest Research Station, Davis, CA, USA</w:t>
      </w:r>
    </w:p>
    <w:p w14:paraId="12DD5F0E" w14:textId="77777777" w:rsidR="00120259" w:rsidRDefault="005A40DA">
      <w:pPr>
        <w:pStyle w:val="BodyText"/>
      </w:pPr>
      <w:r>
        <w:rPr>
          <w:vertAlign w:val="superscript"/>
        </w:rPr>
        <w:t>*</w:t>
      </w:r>
      <w:r>
        <w:t xml:space="preserve">Correspondence: </w:t>
      </w:r>
      <w:r>
        <w:rPr>
          <w:rStyle w:val="VerbatimChar"/>
        </w:rPr>
        <w:t>michael.koontz@colorado.edu</w:t>
      </w:r>
    </w:p>
    <w:p w14:paraId="5194484B" w14:textId="77777777" w:rsidR="00120259" w:rsidRDefault="005A40DA">
      <w:pPr>
        <w:pStyle w:val="BodyText"/>
      </w:pPr>
      <w:r>
        <w:t>Date report generated: April 01, 2019</w:t>
      </w:r>
    </w:p>
    <w:p w14:paraId="40A64587" w14:textId="77777777" w:rsidR="00120259" w:rsidRDefault="005A40DA">
      <w:pPr>
        <w:pStyle w:val="Heading2"/>
      </w:pPr>
      <w:bookmarkStart w:id="15" w:name="abstract"/>
      <w:bookmarkEnd w:id="15"/>
      <w:r>
        <w:t>Abstract</w:t>
      </w:r>
    </w:p>
    <w:p w14:paraId="45C6358B" w14:textId="77777777" w:rsidR="00120259" w:rsidRDefault="005A40DA">
      <w:pPr>
        <w:pStyle w:val="FirstParagraph"/>
      </w:pPr>
      <w:r>
        <w:t>Bark beetles are a primary mortality agent of trees in western U.S. forests, and the recent Californian hot drought of 2012 to 2015 created favorable conditions for bark beetle-induced tree mortality throughout the yellow pine/mixed-conifer forest system in the Sierra Nevada</w:t>
      </w:r>
      <w:ins w:id="16" w:author="Connie Millar" w:date="2019-04-04T17:12:00Z">
        <w:r w:rsidR="00E10D17">
          <w:t>, California</w:t>
        </w:r>
      </w:ins>
      <w:del w:id="17" w:author="Connie Millar" w:date="2019-04-04T17:13:00Z">
        <w:r w:rsidDel="00E10D17">
          <w:delText xml:space="preserve"> </w:delText>
        </w:r>
      </w:del>
      <w:del w:id="18" w:author="Connie Millar" w:date="2019-04-04T17:12:00Z">
        <w:r w:rsidDel="00E10D17">
          <w:delText>mountain</w:delText>
        </w:r>
      </w:del>
      <w:del w:id="19" w:author="Connie Millar" w:date="2019-04-04T17:11:00Z">
        <w:r w:rsidDel="00E10D17">
          <w:delText xml:space="preserve"> range</w:delText>
        </w:r>
      </w:del>
      <w:r>
        <w:t xml:space="preserve">. The western pine beetle, </w:t>
      </w:r>
      <w:r>
        <w:rPr>
          <w:i/>
        </w:rPr>
        <w:t>Dendroctonus brevicomis</w:t>
      </w:r>
      <w:r>
        <w:t xml:space="preserve">, is the forest insect that is largely responsible for the </w:t>
      </w:r>
      <w:del w:id="20" w:author="Connie Millar" w:date="2019-04-04T17:13:00Z">
        <w:r w:rsidDel="00E10D17">
          <w:delText xml:space="preserve">especially common </w:delText>
        </w:r>
      </w:del>
      <w:r>
        <w:t>death</w:t>
      </w:r>
      <w:del w:id="21" w:author="Connie Millar" w:date="2019-04-04T17:13:00Z">
        <w:r w:rsidDel="00E10D17">
          <w:delText>s</w:delText>
        </w:r>
      </w:del>
      <w:r>
        <w:t xml:space="preserve"> of its main host in California, the ponderosa pine tree (</w:t>
      </w:r>
      <w:r>
        <w:rPr>
          <w:i/>
        </w:rPr>
        <w:t>Pinus ponderosa</w:t>
      </w:r>
      <w:r>
        <w:t xml:space="preserve">). </w:t>
      </w:r>
      <w:commentRangeStart w:id="22"/>
      <w:r>
        <w:t xml:space="preserve">While previous work has demonstrated </w:t>
      </w:r>
      <w:del w:id="23" w:author="Connie Millar" w:date="2019-04-04T17:16:00Z">
        <w:r w:rsidDel="00C70AF0">
          <w:delText xml:space="preserve">a link between </w:delText>
        </w:r>
      </w:del>
      <w:ins w:id="24" w:author="Connie Millar" w:date="2019-04-04T17:16:00Z">
        <w:r w:rsidR="00C70AF0">
          <w:t xml:space="preserve">complex relationships among </w:t>
        </w:r>
      </w:ins>
      <w:r>
        <w:t>climate conditions</w:t>
      </w:r>
      <w:ins w:id="25" w:author="Connie Millar" w:date="2019-04-04T17:16:00Z">
        <w:r w:rsidR="00C70AF0">
          <w:t xml:space="preserve">, </w:t>
        </w:r>
      </w:ins>
      <w:del w:id="26" w:author="Connie Millar" w:date="2019-04-04T17:16:00Z">
        <w:r w:rsidDel="00C70AF0">
          <w:delText xml:space="preserve"> related to</w:delText>
        </w:r>
      </w:del>
      <w:r>
        <w:t xml:space="preserve"> tree water stress</w:t>
      </w:r>
      <w:ins w:id="27" w:author="Connie Millar" w:date="2019-04-04T17:17:00Z">
        <w:r w:rsidR="00C70AF0">
          <w:t>,</w:t>
        </w:r>
      </w:ins>
      <w:r>
        <w:t xml:space="preserve"> and forest density </w:t>
      </w:r>
      <w:del w:id="28" w:author="Connie Millar" w:date="2019-04-04T17:17:00Z">
        <w:r w:rsidDel="00C70AF0">
          <w:delText xml:space="preserve">on </w:delText>
        </w:r>
      </w:del>
      <w:ins w:id="29" w:author="Connie Millar" w:date="2019-04-04T17:17:00Z">
        <w:r w:rsidR="00C70AF0">
          <w:t xml:space="preserve">that influence </w:t>
        </w:r>
      </w:ins>
      <w:r>
        <w:t xml:space="preserve">the severity of the western pine beetle </w:t>
      </w:r>
      <w:del w:id="30" w:author="Connie Millar" w:date="2019-04-04T17:17:00Z">
        <w:r w:rsidDel="00C70AF0">
          <w:delText>disturbance</w:delText>
        </w:r>
      </w:del>
      <w:ins w:id="31" w:author="Connie Millar" w:date="2019-04-04T17:17:00Z">
        <w:r w:rsidR="00C70AF0">
          <w:t>outbreaks [or epidemics]</w:t>
        </w:r>
      </w:ins>
      <w:r>
        <w:t>, it remains challenging to disentangle the relative effects of these variables</w:t>
      </w:r>
      <w:commentRangeEnd w:id="22"/>
      <w:r w:rsidR="00E10D17">
        <w:rPr>
          <w:rStyle w:val="CommentReference"/>
        </w:rPr>
        <w:commentReference w:id="22"/>
      </w:r>
      <w:r>
        <w:t xml:space="preserve">. Further, forest density can affect western pine beetle behavior in a </w:t>
      </w:r>
      <w:del w:id="32" w:author="Connie Millar" w:date="2019-04-04T17:18:00Z">
        <w:r w:rsidDel="00C70AF0">
          <w:delText>number of</w:delText>
        </w:r>
      </w:del>
      <w:ins w:id="33" w:author="Connie Millar" w:date="2019-04-04T17:18:00Z">
        <w:r w:rsidR="00C70AF0">
          <w:t>complex</w:t>
        </w:r>
      </w:ins>
      <w:r>
        <w:t xml:space="preserve"> ways, which creates a need for more information on </w:t>
      </w:r>
      <w:del w:id="34" w:author="Connie Millar" w:date="2019-04-04T17:18:00Z">
        <w:r w:rsidDel="00C70AF0">
          <w:delText xml:space="preserve">complex </w:delText>
        </w:r>
      </w:del>
      <w:ins w:id="35" w:author="Connie Millar" w:date="2019-04-04T17:18:00Z">
        <w:r w:rsidR="00C70AF0">
          <w:t>d</w:t>
        </w:r>
      </w:ins>
      <w:ins w:id="36" w:author="Connie Millar" w:date="2019-04-04T17:19:00Z">
        <w:r w:rsidR="00C70AF0">
          <w:t>iverse</w:t>
        </w:r>
      </w:ins>
      <w:ins w:id="37" w:author="Connie Millar" w:date="2019-04-04T17:18:00Z">
        <w:r w:rsidR="00C70AF0">
          <w:t xml:space="preserve"> </w:t>
        </w:r>
      </w:ins>
      <w:r>
        <w:t>forest structure</w:t>
      </w:r>
      <w:ins w:id="38" w:author="Connie Millar" w:date="2019-04-04T17:19:00Z">
        <w:r w:rsidR="00C70AF0">
          <w:t>s</w:t>
        </w:r>
      </w:ins>
      <w:r>
        <w:t xml:space="preserve"> (including local density, tree size, and the heterogeneity of these variables across a forest stand) to uncover the most likely </w:t>
      </w:r>
      <w:commentRangeStart w:id="39"/>
      <w:r>
        <w:t>mechanism</w:t>
      </w:r>
      <w:commentRangeEnd w:id="39"/>
      <w:r w:rsidR="00C70AF0">
        <w:rPr>
          <w:rStyle w:val="CommentReference"/>
        </w:rPr>
        <w:commentReference w:id="39"/>
      </w:r>
      <w:r>
        <w:t>.</w:t>
      </w:r>
    </w:p>
    <w:p w14:paraId="6000E5BE" w14:textId="77777777" w:rsidR="00120259" w:rsidRDefault="005A40DA">
      <w:pPr>
        <w:pStyle w:val="BodyText"/>
      </w:pPr>
      <w:r>
        <w:t xml:space="preserve">We conducted aerial surveys over an established network of 32 permanent </w:t>
      </w:r>
      <w:ins w:id="40" w:author="Connie Millar" w:date="2019-04-04T17:22:00Z">
        <w:r w:rsidR="00C70AF0">
          <w:t xml:space="preserve">mixed-conifer </w:t>
        </w:r>
      </w:ins>
      <w:r>
        <w:t xml:space="preserve">vegetation monitoring plots along a 350km and 1000m elevation gradient in the </w:t>
      </w:r>
      <w:commentRangeStart w:id="41"/>
      <w:r>
        <w:t xml:space="preserve">Sierra </w:t>
      </w:r>
      <w:commentRangeEnd w:id="41"/>
      <w:r w:rsidR="00C70AF0">
        <w:rPr>
          <w:rStyle w:val="CommentReference"/>
        </w:rPr>
        <w:commentReference w:id="41"/>
      </w:r>
      <w:r>
        <w:t xml:space="preserve">Nevada </w:t>
      </w:r>
      <w:del w:id="42" w:author="Connie Millar" w:date="2019-04-04T17:19:00Z">
        <w:r w:rsidDel="00C70AF0">
          <w:delText>mountain range of California</w:delText>
        </w:r>
      </w:del>
      <w:r>
        <w:t xml:space="preserve"> using a small, </w:t>
      </w:r>
      <w:commentRangeStart w:id="43"/>
      <w:r>
        <w:t xml:space="preserve">unhumanned </w:t>
      </w:r>
      <w:commentRangeEnd w:id="43"/>
      <w:r w:rsidR="00C70AF0">
        <w:rPr>
          <w:rStyle w:val="CommentReference"/>
        </w:rPr>
        <w:commentReference w:id="43"/>
      </w:r>
      <w:r>
        <w:t xml:space="preserve">aerial system (sUAS aka drone) equipped with a narrow-band multispectral camera. Using Structure from Motion (SfM) processing on over 450,000 images, we reconstructed the complex vegetation structure of over 9 square kilometers of </w:t>
      </w:r>
      <w:ins w:id="44" w:author="Connie Millar" w:date="2019-04-04T17:21:00Z">
        <w:r w:rsidR="00C70AF0">
          <w:t xml:space="preserve">ponderosa pine </w:t>
        </w:r>
      </w:ins>
      <w:r>
        <w:t xml:space="preserve">forest that </w:t>
      </w:r>
      <w:ins w:id="45" w:author="Connie Millar" w:date="2019-04-04T17:20:00Z">
        <w:r w:rsidR="00C70AF0">
          <w:t xml:space="preserve">had </w:t>
        </w:r>
      </w:ins>
      <w:r>
        <w:t xml:space="preserve">experienced </w:t>
      </w:r>
      <w:del w:id="46" w:author="Connie Millar" w:date="2019-04-04T17:21:00Z">
        <w:r w:rsidDel="00C70AF0">
          <w:delText xml:space="preserve">ponderosa pine </w:delText>
        </w:r>
      </w:del>
      <w:r>
        <w:t xml:space="preserve">mortality as a result of western pine beetle activity. Using this dataset, we built a model to predict the probability of ponderosa pine </w:t>
      </w:r>
      <w:del w:id="47" w:author="Connie Millar" w:date="2019-04-04T17:21:00Z">
        <w:r w:rsidDel="00C70AF0">
          <w:delText xml:space="preserve">mortality </w:delText>
        </w:r>
      </w:del>
      <w:ins w:id="48" w:author="Connie Millar" w:date="2019-04-04T17:21:00Z">
        <w:r w:rsidR="00C70AF0">
          <w:t xml:space="preserve">tree death </w:t>
        </w:r>
      </w:ins>
      <w:r>
        <w:t xml:space="preserve">as a function of forest structure variables (including ponderosa pine density and mean </w:t>
      </w:r>
      <w:ins w:id="49" w:author="Connie Millar" w:date="2019-04-04T17:21:00Z">
        <w:r w:rsidR="00C70AF0">
          <w:t xml:space="preserve">tree </w:t>
        </w:r>
      </w:ins>
      <w:r>
        <w:t xml:space="preserve">size, as well as all tree </w:t>
      </w:r>
      <w:ins w:id="50" w:author="Connie Millar" w:date="2019-04-04T17:21:00Z">
        <w:r w:rsidR="00C70AF0">
          <w:t>species</w:t>
        </w:r>
      </w:ins>
      <w:ins w:id="51" w:author="Connie Millar" w:date="2019-04-04T17:22:00Z">
        <w:r w:rsidR="00C70AF0">
          <w:t>’</w:t>
        </w:r>
      </w:ins>
      <w:ins w:id="52" w:author="Connie Millar" w:date="2019-04-04T17:21:00Z">
        <w:r w:rsidR="00C70AF0">
          <w:t xml:space="preserve"> </w:t>
        </w:r>
      </w:ins>
      <w:r>
        <w:t xml:space="preserve">density and mean size), an environmental gradient of climatic water deficit, and a Gaussian process to capture spatial covariance in the response. </w:t>
      </w:r>
      <w:commentRangeStart w:id="53"/>
      <w:r>
        <w:t>We found that host tree</w:t>
      </w:r>
      <w:commentRangeEnd w:id="53"/>
      <w:r w:rsidR="00C70AF0">
        <w:rPr>
          <w:rStyle w:val="CommentReference"/>
        </w:rPr>
        <w:commentReference w:id="53"/>
      </w:r>
    </w:p>
    <w:p w14:paraId="1D7A9878" w14:textId="77777777" w:rsidR="00120259" w:rsidRDefault="005A40DA">
      <w:pPr>
        <w:pStyle w:val="BodyText"/>
      </w:pPr>
      <w:r>
        <w:lastRenderedPageBreak/>
        <w:t xml:space="preserve">Data from </w:t>
      </w:r>
      <w:del w:id="54" w:author="Connie Millar" w:date="2019-04-04T17:23:00Z">
        <w:r w:rsidDel="00C70AF0">
          <w:delText>small, unhummaned aerial systems (</w:delText>
        </w:r>
      </w:del>
      <w:r>
        <w:t>sUAS</w:t>
      </w:r>
      <w:del w:id="55" w:author="Connie Millar" w:date="2019-04-04T17:23:00Z">
        <w:r w:rsidDel="00C70AF0">
          <w:delText>)</w:delText>
        </w:r>
      </w:del>
      <w:r>
        <w:t xml:space="preserve"> can provide important context </w:t>
      </w:r>
      <w:ins w:id="56" w:author="Connie Millar" w:date="2019-04-04T17:23:00Z">
        <w:r w:rsidR="00C70AF0">
          <w:t xml:space="preserve">of?? </w:t>
        </w:r>
      </w:ins>
      <w:commentRangeStart w:id="57"/>
      <w:r>
        <w:t xml:space="preserve">surrounding </w:t>
      </w:r>
      <w:commentRangeEnd w:id="57"/>
      <w:r w:rsidR="00C70AF0">
        <w:rPr>
          <w:rStyle w:val="CommentReference"/>
        </w:rPr>
        <w:commentReference w:id="57"/>
      </w:r>
      <w:r>
        <w:t xml:space="preserve">ground plots, which enables inference and generates new insights into ecological processes. sUAS are best-suited to enhancing ground data, which implies that we need not abandon lessons learned from sound </w:t>
      </w:r>
      <w:del w:id="58" w:author="Connie Millar" w:date="2019-04-04T17:24:00Z">
        <w:r w:rsidDel="00C70AF0">
          <w:delText xml:space="preserve">experimental </w:delText>
        </w:r>
      </w:del>
      <w:ins w:id="59" w:author="Connie Millar" w:date="2019-04-04T17:24:00Z">
        <w:r w:rsidR="00C70AF0">
          <w:t>field experiments and observations</w:t>
        </w:r>
      </w:ins>
      <w:del w:id="60" w:author="Connie Millar" w:date="2019-04-04T17:24:00Z">
        <w:r w:rsidDel="00C70AF0">
          <w:delText>design</w:delText>
        </w:r>
      </w:del>
      <w:r>
        <w:t xml:space="preserve"> (i.e., a network of plots along a gradient is </w:t>
      </w:r>
      <w:del w:id="61" w:author="Connie Millar" w:date="2019-04-04T17:25:00Z">
        <w:r w:rsidDel="00C70AF0">
          <w:delText xml:space="preserve">still </w:delText>
        </w:r>
      </w:del>
      <w:r>
        <w:t xml:space="preserve">a powerful </w:t>
      </w:r>
      <w:del w:id="62" w:author="Connie Millar" w:date="2019-04-04T17:25:00Z">
        <w:r w:rsidDel="00C70AF0">
          <w:delText xml:space="preserve">way </w:delText>
        </w:r>
      </w:del>
      <w:ins w:id="63" w:author="Connie Millar" w:date="2019-04-04T17:25:00Z">
        <w:r w:rsidR="00C70AF0">
          <w:t xml:space="preserve">accompaniment </w:t>
        </w:r>
      </w:ins>
      <w:r>
        <w:t xml:space="preserve">to </w:t>
      </w:r>
      <w:del w:id="64" w:author="Connie Millar" w:date="2019-04-04T17:25:00Z">
        <w:r w:rsidDel="00C70AF0">
          <w:delText xml:space="preserve">use </w:delText>
        </w:r>
      </w:del>
      <w:r>
        <w:t>sUAS data).</w:t>
      </w:r>
    </w:p>
    <w:p w14:paraId="03380365" w14:textId="77777777" w:rsidR="00120259" w:rsidRDefault="005A40DA">
      <w:pPr>
        <w:pStyle w:val="BodyText"/>
      </w:pPr>
      <w:del w:id="65" w:author="Connie Millar" w:date="2019-04-04T17:26:00Z">
        <w:r w:rsidDel="003A2DC0">
          <w:delText>Host availability</w:delText>
        </w:r>
      </w:del>
      <w:ins w:id="66" w:author="Connie Millar" w:date="2019-04-04T17:26:00Z">
        <w:r w:rsidR="003A2DC0">
          <w:t xml:space="preserve">Tree </w:t>
        </w:r>
      </w:ins>
      <w:ins w:id="67" w:author="Connie Millar" w:date="2019-04-04T17:28:00Z">
        <w:r w:rsidR="003A2DC0">
          <w:t xml:space="preserve">size and </w:t>
        </w:r>
      </w:ins>
      <w:ins w:id="68" w:author="Connie Millar" w:date="2019-04-04T17:26:00Z">
        <w:r w:rsidR="003A2DC0">
          <w:t xml:space="preserve">health and stand </w:t>
        </w:r>
      </w:ins>
      <w:ins w:id="69" w:author="Connie Millar" w:date="2019-04-04T17:28:00Z">
        <w:r w:rsidR="003A2DC0">
          <w:t>structure</w:t>
        </w:r>
      </w:ins>
      <w:r>
        <w:t xml:space="preserve"> </w:t>
      </w:r>
      <w:del w:id="70" w:author="Connie Millar" w:date="2019-04-04T17:27:00Z">
        <w:r w:rsidDel="003A2DC0">
          <w:delText xml:space="preserve">for </w:delText>
        </w:r>
      </w:del>
      <w:ins w:id="71" w:author="Connie Millar" w:date="2019-04-04T17:27:00Z">
        <w:r w:rsidR="003A2DC0">
          <w:t xml:space="preserve"> </w:t>
        </w:r>
      </w:ins>
      <w:r>
        <w:t>aggressive bark beetles appear</w:t>
      </w:r>
      <w:del w:id="72" w:author="Connie Millar" w:date="2019-04-04T17:27:00Z">
        <w:r w:rsidDel="003A2DC0">
          <w:delText>s</w:delText>
        </w:r>
      </w:del>
      <w:r>
        <w:t xml:space="preserve"> to have played the dominant role in increasing the probability of </w:t>
      </w:r>
      <w:ins w:id="73" w:author="Connie Millar" w:date="2019-04-04T17:27:00Z">
        <w:r w:rsidR="003A2DC0">
          <w:t xml:space="preserve">beetle-induced </w:t>
        </w:r>
      </w:ins>
      <w:r>
        <w:t>ponderosa pine mortality in the most hard-hit forest stands during the cumulative mortality event of 2012 to 2018. Host size played a role in its interaction with environmental condition– climatic water deficit– such that smaller trees increased the probability of ponderosa mortality at cool/wet sites, while larger trees increased the probability of ponderosa mortality at hot/dry sites.</w:t>
      </w:r>
    </w:p>
    <w:p w14:paraId="16E6FE54" w14:textId="77777777" w:rsidR="00120259" w:rsidRDefault="005A40DA">
      <w:pPr>
        <w:pStyle w:val="Heading2"/>
      </w:pPr>
      <w:bookmarkStart w:id="74" w:name="introduction"/>
      <w:bookmarkEnd w:id="74"/>
      <w:r>
        <w:t>Introduction</w:t>
      </w:r>
    </w:p>
    <w:p w14:paraId="36B79EAE" w14:textId="77777777" w:rsidR="00120259" w:rsidRDefault="005A40DA">
      <w:pPr>
        <w:pStyle w:val="FirstParagraph"/>
      </w:pPr>
      <w:del w:id="75" w:author="Connie Millar" w:date="2019-04-04T17:28:00Z">
        <w:r w:rsidDel="003A2DC0">
          <w:delText xml:space="preserve">Aggressive </w:delText>
        </w:r>
      </w:del>
      <w:del w:id="76" w:author="Connie Millar" w:date="2019-04-04T17:29:00Z">
        <w:r w:rsidDel="003A2DC0">
          <w:delText>b</w:delText>
        </w:r>
      </w:del>
      <w:ins w:id="77" w:author="Connie Millar" w:date="2019-04-04T17:29:00Z">
        <w:r w:rsidR="003A2DC0">
          <w:t>B</w:t>
        </w:r>
      </w:ins>
      <w:r>
        <w:t>ark beetle</w:t>
      </w:r>
      <w:ins w:id="78" w:author="Connie Millar" w:date="2019-04-04T17:29:00Z">
        <w:r w:rsidR="003A2DC0">
          <w:t xml:space="preserve"> outbreak</w:t>
        </w:r>
      </w:ins>
      <w:r>
        <w:t xml:space="preserve">s dealt the final blow to many of the nearly 150 million trees killed in the California drought of 2012 to 2015 and its aftermath (USDAFS 2019). A </w:t>
      </w:r>
      <w:ins w:id="79" w:author="Connie Millar" w:date="2019-04-04T17:30:00Z">
        <w:r w:rsidR="003A2DC0">
          <w:t xml:space="preserve">potential </w:t>
        </w:r>
      </w:ins>
      <w:r>
        <w:t xml:space="preserve">harbinger of climate change effects to come, high temperatures exacerbating the extreme drought led to tree mortality events of </w:t>
      </w:r>
      <w:ins w:id="80" w:author="Connie Millar" w:date="2019-04-04T17:30:00Z">
        <w:r w:rsidR="003A2DC0">
          <w:t xml:space="preserve">historically </w:t>
        </w:r>
      </w:ins>
      <w:r>
        <w:t xml:space="preserve">unprecedented size in the driest, densest forests across the state (Millar and Stephenson 2015, Young et al. 2017). A century of fire suppression policy </w:t>
      </w:r>
      <w:del w:id="81" w:author="Connie Millar" w:date="2019-04-04T17:31:00Z">
        <w:r w:rsidDel="003A2DC0">
          <w:delText xml:space="preserve">has </w:delText>
        </w:r>
      </w:del>
      <w:ins w:id="82" w:author="Connie Millar" w:date="2019-04-04T17:31:00Z">
        <w:r w:rsidR="003A2DC0">
          <w:t xml:space="preserve">interacting with warming climates, </w:t>
        </w:r>
      </w:ins>
      <w:del w:id="83" w:author="Connie Millar" w:date="2019-04-04T17:31:00Z">
        <w:r w:rsidDel="003A2DC0">
          <w:delText xml:space="preserve">enabled </w:delText>
        </w:r>
      </w:del>
      <w:ins w:id="84" w:author="Connie Millar" w:date="2019-04-04T17:31:00Z">
        <w:r w:rsidR="003A2DC0">
          <w:t xml:space="preserve">has </w:t>
        </w:r>
      </w:ins>
      <w:ins w:id="85" w:author="Connie Millar" w:date="2019-04-04T17:32:00Z">
        <w:r w:rsidR="003A2DC0">
          <w:t>catalyzed</w:t>
        </w:r>
      </w:ins>
      <w:ins w:id="86" w:author="Connie Millar" w:date="2019-04-04T17:31:00Z">
        <w:r w:rsidR="003A2DC0">
          <w:t xml:space="preserve"> </w:t>
        </w:r>
      </w:ins>
      <w:r>
        <w:t>forests to grow into dense stands, which increases water stress on trees and makes them more vulnerable to bark beetle attack (Fettig 2012, North et al. 2015).</w:t>
      </w:r>
    </w:p>
    <w:p w14:paraId="3D4F529A" w14:textId="77777777" w:rsidR="00120259" w:rsidRDefault="005A40DA">
      <w:pPr>
        <w:pStyle w:val="BodyText"/>
      </w:pPr>
      <w:r>
        <w:t xml:space="preserve">Forests in California’s Sierra Nevada region are </w:t>
      </w:r>
      <w:ins w:id="87" w:author="Connie Millar" w:date="2019-04-04T17:32:00Z">
        <w:r w:rsidR="003A2DC0">
          <w:t xml:space="preserve">naturally </w:t>
        </w:r>
      </w:ins>
      <w:r>
        <w:t xml:space="preserve">characterized by regular bark beetle disturbances that interact with forest structure. </w:t>
      </w:r>
      <w:ins w:id="88" w:author="Connie Millar" w:date="2019-04-04T17:32:00Z">
        <w:r w:rsidR="003A2DC0">
          <w:t>Native b</w:t>
        </w:r>
      </w:ins>
      <w:del w:id="89" w:author="Connie Millar" w:date="2019-04-04T17:32:00Z">
        <w:r w:rsidDel="003A2DC0">
          <w:delText>B</w:delText>
        </w:r>
      </w:del>
      <w:r>
        <w:t xml:space="preserve">ark beetles shape forest structure as they sporadically kill weakened trees </w:t>
      </w:r>
      <w:del w:id="90" w:author="Connie Millar" w:date="2019-04-04T17:33:00Z">
        <w:r w:rsidDel="003A2DC0">
          <w:delText xml:space="preserve">under </w:delText>
        </w:r>
        <w:commentRangeStart w:id="91"/>
        <w:r w:rsidDel="003A2DC0">
          <w:delText xml:space="preserve">normal </w:delText>
        </w:r>
        <w:commentRangeEnd w:id="91"/>
        <w:r w:rsidR="003A2DC0" w:rsidDel="003A2DC0">
          <w:rPr>
            <w:rStyle w:val="CommentReference"/>
          </w:rPr>
          <w:commentReference w:id="91"/>
        </w:r>
        <w:r w:rsidDel="003A2DC0">
          <w:delText>conditions</w:delText>
        </w:r>
      </w:del>
      <w:ins w:id="92" w:author="Connie Millar" w:date="2019-04-04T17:33:00Z">
        <w:r w:rsidR="003A2DC0">
          <w:t>in healthy forests</w:t>
        </w:r>
      </w:ins>
      <w:del w:id="93" w:author="Connie Millar" w:date="2019-04-04T17:33:00Z">
        <w:r w:rsidDel="003A2DC0">
          <w:delText>, or</w:delText>
        </w:r>
      </w:del>
      <w:r>
        <w:t xml:space="preserve"> </w:t>
      </w:r>
      <w:ins w:id="94" w:author="Connie Millar" w:date="2019-04-04T17:33:00Z">
        <w:r w:rsidR="003A2DC0">
          <w:t xml:space="preserve">and kill </w:t>
        </w:r>
      </w:ins>
      <w:r>
        <w:t xml:space="preserve">wide swaths of </w:t>
      </w:r>
      <w:del w:id="95" w:author="Connie Millar" w:date="2019-04-04T17:34:00Z">
        <w:r w:rsidDel="003A2DC0">
          <w:delText xml:space="preserve">even </w:delText>
        </w:r>
      </w:del>
      <w:ins w:id="96" w:author="Connie Millar" w:date="2019-04-04T17:34:00Z">
        <w:r w:rsidR="003A2DC0">
          <w:t xml:space="preserve">stressed and </w:t>
        </w:r>
      </w:ins>
      <w:r>
        <w:t>healthy trees under outbreak conditions (Raffa et al. 2015). Forest structure also strongly influences bark beetle activity</w:t>
      </w:r>
      <w:ins w:id="97" w:author="Connie Millar" w:date="2019-04-04T17:34:00Z">
        <w:r w:rsidR="003A2DC0">
          <w:t>, but in complex ways</w:t>
        </w:r>
      </w:ins>
      <w:r>
        <w:t xml:space="preserve">. Low-density forests are less prone to bark beetle attacks (Fettig 2012), but resolving the </w:t>
      </w:r>
      <w:del w:id="98" w:author="Connie Millar" w:date="2019-04-04T17:35:00Z">
        <w:r w:rsidDel="003A2DC0">
          <w:delText xml:space="preserve">mechanism </w:delText>
        </w:r>
      </w:del>
      <w:ins w:id="99" w:author="Connie Millar" w:date="2019-04-04T17:35:00Z">
        <w:r w:rsidR="003A2DC0">
          <w:t xml:space="preserve">resistance to attack </w:t>
        </w:r>
      </w:ins>
      <w:r>
        <w:t xml:space="preserve">underlying this observation requires a </w:t>
      </w:r>
      <w:commentRangeStart w:id="100"/>
      <w:r>
        <w:t>more nuanced view of forest structure</w:t>
      </w:r>
      <w:commentRangeEnd w:id="100"/>
      <w:r w:rsidR="003A2DC0">
        <w:rPr>
          <w:rStyle w:val="CommentReference"/>
        </w:rPr>
        <w:commentReference w:id="100"/>
      </w:r>
      <w:r>
        <w:t xml:space="preserve">. For instance, a low-density forest may resist attack because longer dispersal distances are required for successful colonization of new hosts, because widely-spaced trees experience less competition for water resources and thus average tree vigor is greater (Hayes et al. 2009), </w:t>
      </w:r>
      <w:ins w:id="101" w:author="Connie Millar" w:date="2019-04-04T17:35:00Z">
        <w:r w:rsidR="003A2DC0">
          <w:t>and/</w:t>
        </w:r>
      </w:ins>
      <w:r>
        <w:t xml:space="preserve">or because </w:t>
      </w:r>
      <w:del w:id="102" w:author="Connie Millar" w:date="2019-04-04T17:35:00Z">
        <w:r w:rsidDel="003A2DC0">
          <w:delText xml:space="preserve">its </w:delText>
        </w:r>
      </w:del>
      <w:r>
        <w:t>wider canopy openings disrupt pheromone signaling between beetles (Fettig 2012).</w:t>
      </w:r>
    </w:p>
    <w:p w14:paraId="2720AC2C" w14:textId="43B2BEB7" w:rsidR="00120259" w:rsidRDefault="008675B8">
      <w:pPr>
        <w:pStyle w:val="BodyText"/>
      </w:pPr>
      <w:ins w:id="103" w:author="Connie Millar" w:date="2019-04-04T17:36:00Z">
        <w:r>
          <w:t>Stand d</w:t>
        </w:r>
      </w:ins>
      <w:del w:id="104" w:author="Connie Millar" w:date="2019-04-04T17:36:00Z">
        <w:r w:rsidR="005A40DA" w:rsidDel="008675B8">
          <w:delText>D</w:delText>
        </w:r>
      </w:del>
      <w:r w:rsidR="005A40DA">
        <w:t xml:space="preserve">ensity is often </w:t>
      </w:r>
      <w:ins w:id="105" w:author="Connie Millar" w:date="2019-04-04T17:36:00Z">
        <w:r>
          <w:t xml:space="preserve">used as </w:t>
        </w:r>
      </w:ins>
      <w:r w:rsidR="005A40DA">
        <w:t xml:space="preserve">a coarse gauge of the size and spatial distribution of trees– the forest structure– with which bark beetles interact (Raffa et al. 2008). Climate change mitigation strategies emphasize reducing tree densities (North et al. 2015, Young et al. 2017), but understanding the optimal scale and pattern of tree distribution that can mitigate bark beetle outbreaks will be vital for predicting how California forests may respond to these interventions. </w:t>
      </w:r>
      <w:commentRangeStart w:id="106"/>
      <w:r w:rsidR="005A40DA">
        <w:t>Recent research has shown a strong link between complex forest structure and forest resilience, but measuring this complexity generally requires expensive equipment or labor-intensive field surveys</w:t>
      </w:r>
      <w:commentRangeEnd w:id="106"/>
      <w:r>
        <w:rPr>
          <w:rStyle w:val="CommentReference"/>
        </w:rPr>
        <w:commentReference w:id="106"/>
      </w:r>
      <w:r w:rsidR="005A40DA">
        <w:t xml:space="preserve"> (Larson and Churchill 2012, Kane et al. 2014). These barriers restrict survey frequency and extent, which </w:t>
      </w:r>
      <w:del w:id="107" w:author="Connie Millar" w:date="2019-04-05T08:33:00Z">
        <w:r w:rsidR="005A40DA" w:rsidDel="004E00F4">
          <w:delText xml:space="preserve">limits </w:delText>
        </w:r>
      </w:del>
      <w:ins w:id="108" w:author="Connie Millar" w:date="2019-04-05T08:33:00Z">
        <w:r w:rsidR="004E00F4">
          <w:t xml:space="preserve">limit </w:t>
        </w:r>
      </w:ins>
      <w:r w:rsidR="005A40DA">
        <w:t>insights into phenomena like bark beetle outbreaks that rapidly emerge over weeks to months but have long-lasting effects on forest conditions. Further, the vast spatial extent and environmental gradient of mortality (Young et al. 2017, USDAFS 2019) challenges our ability to simultaneously consider how environmental conditions may interact with local forest structure to produce patterns of insect activity. Small, unhumanned aerial systems (sUAS) enable fast and relatively cheap remote imaging over dozens of hectares of forest, which can be used to determine both forest structure and tree condition at the individual tree scale (Morris et al. 2017).</w:t>
      </w:r>
    </w:p>
    <w:p w14:paraId="2B79DFBD" w14:textId="77777777" w:rsidR="00120259" w:rsidRDefault="005A40DA">
      <w:pPr>
        <w:pStyle w:val="BodyText"/>
      </w:pPr>
      <w:r>
        <w:t>We used ultra-high resolution remote sensing data from a small, unhumanned aerial system over a network of 32 sites in the Sierra Nevada spanning 1000m of elevation and 350km of latitude and covering a total of 9 square kilometers of forest to ask how fine-scale forest structure affected the probability of tree mortality during the cumulative mortality event of 2012 to 2018. We asked:</w:t>
      </w:r>
    </w:p>
    <w:p w14:paraId="7D8921A2" w14:textId="77777777" w:rsidR="00120259" w:rsidRDefault="005A40DA">
      <w:pPr>
        <w:numPr>
          <w:ilvl w:val="0"/>
          <w:numId w:val="3"/>
        </w:numPr>
      </w:pPr>
      <w:r>
        <w:t>How does local host tree density and size affect the severity of western pine beetle disturbance?</w:t>
      </w:r>
    </w:p>
    <w:p w14:paraId="10DC4B1A" w14:textId="77777777" w:rsidR="00120259" w:rsidRDefault="005A40DA">
      <w:pPr>
        <w:numPr>
          <w:ilvl w:val="0"/>
          <w:numId w:val="3"/>
        </w:numPr>
      </w:pPr>
      <w:r>
        <w:t xml:space="preserve">How does </w:t>
      </w:r>
      <w:commentRangeStart w:id="109"/>
      <w:r>
        <w:t xml:space="preserve">total </w:t>
      </w:r>
      <w:commentRangeEnd w:id="109"/>
      <w:r w:rsidR="004E00F4">
        <w:rPr>
          <w:rStyle w:val="CommentReference"/>
        </w:rPr>
        <w:commentReference w:id="109"/>
      </w:r>
      <w:r>
        <w:t>tree density and size affect the severity of western pine beetle disturbance?</w:t>
      </w:r>
    </w:p>
    <w:p w14:paraId="6E39D2AC" w14:textId="77777777" w:rsidR="00120259" w:rsidRDefault="005A40DA">
      <w:pPr>
        <w:numPr>
          <w:ilvl w:val="0"/>
          <w:numId w:val="3"/>
        </w:numPr>
      </w:pPr>
      <w:r>
        <w:t>How does environmentally-driven tree moisture stress affect the severity of western pine beetle disturbance?</w:t>
      </w:r>
    </w:p>
    <w:p w14:paraId="3B541376" w14:textId="77777777" w:rsidR="00120259" w:rsidRDefault="005A40DA">
      <w:pPr>
        <w:numPr>
          <w:ilvl w:val="0"/>
          <w:numId w:val="3"/>
        </w:numPr>
      </w:pPr>
      <w:r>
        <w:t>Do the effects of forest structure and environmental condition on western pine beetle disturbance interact?</w:t>
      </w:r>
    </w:p>
    <w:p w14:paraId="237B5CD4" w14:textId="77777777" w:rsidR="00120259" w:rsidRDefault="005A40DA">
      <w:pPr>
        <w:pStyle w:val="Heading2"/>
      </w:pPr>
      <w:bookmarkStart w:id="110" w:name="methods"/>
      <w:bookmarkEnd w:id="110"/>
      <w:r>
        <w:t>Methods</w:t>
      </w:r>
    </w:p>
    <w:p w14:paraId="4EA4E504" w14:textId="7B409B2F" w:rsidR="00120259" w:rsidRDefault="005A40DA">
      <w:pPr>
        <w:pStyle w:val="Heading3"/>
      </w:pPr>
      <w:bookmarkStart w:id="111" w:name="study-system"/>
      <w:bookmarkEnd w:id="111"/>
      <w:r>
        <w:t>Study system</w:t>
      </w:r>
      <w:ins w:id="112" w:author="Connie Millar [2]" w:date="2019-04-05T08:47:00Z">
        <w:r w:rsidR="00866F83">
          <w:t xml:space="preserve"> and field measurements</w:t>
        </w:r>
      </w:ins>
    </w:p>
    <w:p w14:paraId="26F2A68B" w14:textId="79016A84" w:rsidR="00120259" w:rsidRDefault="005A40DA">
      <w:pPr>
        <w:pStyle w:val="FirstParagraph"/>
      </w:pPr>
      <w:r>
        <w:t xml:space="preserve">The study sites </w:t>
      </w:r>
      <w:del w:id="113" w:author="Connie Millar" w:date="2019-04-05T08:38:00Z">
        <w:r w:rsidDel="004E00F4">
          <w:delText xml:space="preserve">comprise mostly </w:delText>
        </w:r>
      </w:del>
      <w:ins w:id="114" w:author="Connie Millar" w:date="2019-04-05T08:38:00Z">
        <w:r w:rsidR="004E00F4">
          <w:t xml:space="preserve">were chosen to reflect typical west-side Sierra Nevada mixed conifer forests ??. In the specific stands studied, </w:t>
        </w:r>
      </w:ins>
      <w:r>
        <w:t>ponderosa pine</w:t>
      </w:r>
      <w:del w:id="115" w:author="Connie Millar" w:date="2019-04-05T08:39:00Z">
        <w:r w:rsidDel="004E00F4">
          <w:delText xml:space="preserve"> trees, </w:delText>
        </w:r>
      </w:del>
      <w:r>
        <w:rPr>
          <w:i/>
        </w:rPr>
        <w:t>Pinus ponderosa</w:t>
      </w:r>
      <w:ins w:id="116" w:author="Connie Millar" w:date="2019-04-05T08:39:00Z">
        <w:r w:rsidR="004E00F4">
          <w:rPr>
            <w:i/>
          </w:rPr>
          <w:t>)</w:t>
        </w:r>
      </w:ins>
      <w:del w:id="117" w:author="Connie Millar" w:date="2019-04-05T08:39:00Z">
        <w:r w:rsidDel="004E00F4">
          <w:delText>,</w:delText>
        </w:r>
      </w:del>
      <w:ins w:id="118" w:author="Connie Millar" w:date="2019-04-05T08:39:00Z">
        <w:r w:rsidR="004E00F4">
          <w:t xml:space="preserve"> dominated. </w:t>
        </w:r>
      </w:ins>
      <w:del w:id="119" w:author="Connie Millar" w:date="2019-04-05T08:39:00Z">
        <w:r w:rsidDel="004E00F4">
          <w:delText xml:space="preserve"> whose</w:delText>
        </w:r>
      </w:del>
      <w:ins w:id="120" w:author="Connie Millar" w:date="2019-04-05T08:39:00Z">
        <w:r w:rsidR="004E00F4">
          <w:t>The</w:t>
        </w:r>
      </w:ins>
      <w:r>
        <w:t xml:space="preserve"> primary bark beetle predator </w:t>
      </w:r>
      <w:ins w:id="121" w:author="Connie Millar" w:date="2019-04-05T08:39:00Z">
        <w:r w:rsidR="004E00F4">
          <w:t xml:space="preserve">of ponderosa pine </w:t>
        </w:r>
      </w:ins>
      <w:r>
        <w:t xml:space="preserve">in California is the western pine beetle (WPB), </w:t>
      </w:r>
      <w:r>
        <w:rPr>
          <w:i/>
        </w:rPr>
        <w:t>Dendroctonus brevicomis</w:t>
      </w:r>
      <w:r>
        <w:t xml:space="preserve">. The WPB is an aggressive bark beetle, meaning it must attack and kill live trees in order to successfully reproduce (Raffa et al. 2008). Pioneer WPBs disperse to a new host tree, determine the host’s susceptibility to attack, and use pheromone signals to attract other WPBs. The attracted WPBs mass attack the tree by boring into its inner bark, laying eggs, and dying, leaving their offspring to develop inside the </w:t>
      </w:r>
      <w:del w:id="122" w:author="Connie Millar" w:date="2019-04-05T08:41:00Z">
        <w:r w:rsidDel="004E00F4">
          <w:delText xml:space="preserve">doomed </w:delText>
        </w:r>
      </w:del>
      <w:r>
        <w:t xml:space="preserve">tree before themselves dispersing (Raffa et al. 2008). Small WPB populations prefer weakened trees but large populations can overwhelm the defense mechanisms of </w:t>
      </w:r>
      <w:del w:id="123" w:author="Connie Millar" w:date="2019-04-05T08:41:00Z">
        <w:r w:rsidDel="004E00F4">
          <w:delText xml:space="preserve">even </w:delText>
        </w:r>
      </w:del>
      <w:r>
        <w:t xml:space="preserve">healthy trees. Successful attacks on large, healthy trees </w:t>
      </w:r>
      <w:del w:id="124" w:author="Connie Millar" w:date="2019-04-05T08:41:00Z">
        <w:r w:rsidDel="004E00F4">
          <w:delText>are boons to</w:delText>
        </w:r>
      </w:del>
      <w:ins w:id="125" w:author="Connie Millar" w:date="2019-04-05T08:41:00Z">
        <w:r w:rsidR="004E00F4">
          <w:t>improve</w:t>
        </w:r>
      </w:ins>
      <w:r>
        <w:t xml:space="preserve"> bark beetle fecundity and trigger outbreaks in which populations explode and massive tree mortality occurs. In California, the WPB can have 3 generations in a single year giving it a greater potential to spread rapidly through forests than its </w:t>
      </w:r>
      <w:del w:id="126" w:author="Connie Millar" w:date="2019-04-05T08:42:00Z">
        <w:r w:rsidDel="004E00F4">
          <w:delText xml:space="preserve">more infamous </w:delText>
        </w:r>
      </w:del>
      <w:r>
        <w:t xml:space="preserve">congener, the mountain pine beetle, </w:t>
      </w:r>
      <w:r>
        <w:rPr>
          <w:i/>
        </w:rPr>
        <w:t>Dendroctonus ponderosa</w:t>
      </w:r>
      <w:r>
        <w:t xml:space="preserve"> (MPB).</w:t>
      </w:r>
    </w:p>
    <w:p w14:paraId="45EBDF0A" w14:textId="7BEAAB0E" w:rsidR="00120259" w:rsidRDefault="005A40DA">
      <w:pPr>
        <w:pStyle w:val="BodyText"/>
      </w:pPr>
      <w:r>
        <w:t xml:space="preserve">We built our study on 180 </w:t>
      </w:r>
      <w:commentRangeStart w:id="127"/>
      <w:r>
        <w:t>vegetation monitoring plots</w:t>
      </w:r>
      <w:commentRangeEnd w:id="127"/>
      <w:r w:rsidR="00866F83">
        <w:rPr>
          <w:rStyle w:val="CommentReference"/>
        </w:rPr>
        <w:commentReference w:id="127"/>
      </w:r>
      <w:r>
        <w:t xml:space="preserve"> at 36 sites established between 2016 and 2017 (Fettig et al. 2019). These established plots are located in beetle-attacked, mixed-conifer forests across the </w:t>
      </w:r>
      <w:commentRangeStart w:id="128"/>
      <w:r>
        <w:t>Eldorado, Stanislaus, Sierra and Sequoia National Forests across an elevation gradient (</w:t>
      </w:r>
      <w:commentRangeStart w:id="129"/>
      <w:r>
        <w:t>3000-4000 feet, 4000-5000 feet, and 5000+ feet</w:t>
      </w:r>
      <w:commentRangeEnd w:id="129"/>
      <w:r w:rsidR="00866F83">
        <w:rPr>
          <w:rStyle w:val="CommentReference"/>
        </w:rPr>
        <w:commentReference w:id="129"/>
      </w:r>
      <w:r>
        <w:t xml:space="preserve"> above sea level</w:t>
      </w:r>
      <w:commentRangeEnd w:id="128"/>
      <w:r w:rsidR="00866F83">
        <w:rPr>
          <w:rStyle w:val="CommentReference"/>
        </w:rPr>
        <w:commentReference w:id="128"/>
      </w:r>
      <w:r>
        <w:t xml:space="preserve">) and have variable forest structure and disturbance history. Plot locations were selected specifically in areas with &gt;40% ponderosa pine basal area and &gt;10% ponderosa pine mortality. The 0.04ha circular plots are clustered along transects in groups of 5, with between 80 and 200m between each plot. </w:t>
      </w:r>
      <w:commentRangeStart w:id="130"/>
      <w:ins w:id="131" w:author="Connie Millar [6]" w:date="2019-04-05T08:47:00Z">
        <w:r w:rsidR="00866F83">
          <w:t>In the field</w:t>
        </w:r>
        <w:commentRangeEnd w:id="130"/>
        <w:r w:rsidR="00866F83">
          <w:rPr>
            <w:rStyle w:val="CommentReference"/>
          </w:rPr>
          <w:commentReference w:id="130"/>
        </w:r>
        <w:r w:rsidR="00866F83">
          <w:t xml:space="preserve">, we assessed </w:t>
        </w:r>
      </w:ins>
      <w:del w:id="132" w:author="Connie Millar [6]" w:date="2019-04-05T08:47:00Z">
        <w:r w:rsidDel="00866F83">
          <w:delText>A</w:delText>
        </w:r>
      </w:del>
      <w:ins w:id="133" w:author="Connie Millar [6]" w:date="2019-04-05T08:47:00Z">
        <w:r w:rsidR="00866F83">
          <w:t>a</w:t>
        </w:r>
      </w:ins>
      <w:r>
        <w:t xml:space="preserve">ll trees within the plot </w:t>
      </w:r>
      <w:del w:id="134" w:author="Connie Millar [6]" w:date="2019-04-05T08:47:00Z">
        <w:r w:rsidDel="00866F83">
          <w:delText xml:space="preserve">were assessed </w:delText>
        </w:r>
      </w:del>
      <w:r>
        <w:t>as dead or alive</w:t>
      </w:r>
      <w:ins w:id="135" w:author="Connie Millar [2]" w:date="2019-04-05T08:48:00Z">
        <w:r w:rsidR="00866F83">
          <w:t xml:space="preserve"> and mapped</w:t>
        </w:r>
      </w:ins>
      <w:del w:id="136" w:author="Connie Millar [2]" w:date="2019-04-05T08:48:00Z">
        <w:r w:rsidDel="00866F83">
          <w:delText>. T</w:delText>
        </w:r>
      </w:del>
      <w:ins w:id="137" w:author="Connie Millar [2]" w:date="2019-04-05T08:48:00Z">
        <w:r w:rsidR="00866F83">
          <w:t xml:space="preserve"> t</w:t>
        </w:r>
      </w:ins>
      <w:r>
        <w:t xml:space="preserve">he stem location of all trees </w:t>
      </w:r>
      <w:del w:id="138" w:author="Connie Millar [2]" w:date="2019-04-05T08:48:00Z">
        <w:r w:rsidDel="00866F83">
          <w:delText xml:space="preserve">was mapped </w:delText>
        </w:r>
      </w:del>
      <w:r>
        <w:t xml:space="preserve">relative to the center of each plot using azimuth/distance measurements. Tree identity to species and diameter at breast height (dbh) were recorded </w:t>
      </w:r>
      <w:del w:id="139" w:author="Connie Millar [2]" w:date="2019-04-05T08:48:00Z">
        <w:r w:rsidDel="00866F83">
          <w:delText xml:space="preserve">if </w:delText>
        </w:r>
      </w:del>
      <w:ins w:id="140" w:author="Connie Millar [2]" w:date="2019-04-05T08:48:00Z">
        <w:r w:rsidR="00866F83">
          <w:t>for trees with</w:t>
        </w:r>
        <w:r w:rsidR="00866F83">
          <w:t xml:space="preserve"> </w:t>
        </w:r>
      </w:ins>
      <w:r>
        <w:t xml:space="preserve">dbh </w:t>
      </w:r>
      <w:del w:id="141" w:author="Connie Millar [2]" w:date="2019-04-05T08:48:00Z">
        <w:r w:rsidDel="00866F83">
          <w:delText xml:space="preserve">was greater than </w:delText>
        </w:r>
      </w:del>
      <w:ins w:id="142" w:author="Connie Millar [2]" w:date="2019-04-05T08:48:00Z">
        <w:r w:rsidR="00866F83">
          <w:t>&gt;</w:t>
        </w:r>
      </w:ins>
      <w:r>
        <w:t xml:space="preserve">6.35cm. During the spring and early summer of 2018, all field plots were revisited to assess whether </w:t>
      </w:r>
      <w:ins w:id="143" w:author="Connie Millar [2]" w:date="2019-04-05T08:49:00Z">
        <w:r w:rsidR="00866F83">
          <w:t xml:space="preserve">additional trees had died ??? and if any </w:t>
        </w:r>
      </w:ins>
      <w:r>
        <w:t>dead trees had fallen.</w:t>
      </w:r>
    </w:p>
    <w:p w14:paraId="04D8537C" w14:textId="77777777" w:rsidR="00120259" w:rsidRDefault="005A40DA">
      <w:pPr>
        <w:pStyle w:val="Heading3"/>
      </w:pPr>
      <w:bookmarkStart w:id="144" w:name="instrumentation"/>
      <w:bookmarkEnd w:id="144"/>
      <w:r>
        <w:t>Instrumentation</w:t>
      </w:r>
    </w:p>
    <w:p w14:paraId="7A076F25" w14:textId="77777777" w:rsidR="00120259" w:rsidRDefault="005A40DA">
      <w:pPr>
        <w:pStyle w:val="FirstParagraph"/>
      </w:pPr>
      <w:r>
        <w:t>Imagery was captured using a DJI Zenmuse X3 RGB camera (DJI 2015a) and a Micasense RedEdge3 5-band multispectral camera (Micasense 2015). We mounted both of these instruments simultaneously on a DJI Matrice 100 aircraft (DJI 2015b) using the DJI 3-axis stabilized gimbal for the Zenmuse X3 camera and a Micasense angled fixed mount for the RedEdge3 camera. The gimbal and the angled fixed mount ensured both instruments were nadir-facing during image capture. Just prior or after image capture at each site, we calibrated the RedEdge3 camera by taking an image of a calibration panel on the ground in full sun with known reflectance values for each of the 5 narrow bands.</w:t>
      </w:r>
    </w:p>
    <w:p w14:paraId="0A3FDA00" w14:textId="77777777" w:rsidR="00120259" w:rsidRDefault="005A40DA">
      <w:pPr>
        <w:pStyle w:val="TableCaption"/>
      </w:pPr>
      <w:r>
        <w:t>Reflectance sensitivity of the Micasense Rededge3 camera. The calibration panel value represents the reflectance of the calibration panel for the given wavelength.</w:t>
      </w:r>
    </w:p>
    <w:tbl>
      <w:tblPr>
        <w:tblW w:w="0" w:type="pct"/>
        <w:tblLook w:val="07E0" w:firstRow="1" w:lastRow="1" w:firstColumn="1" w:lastColumn="1" w:noHBand="1" w:noVBand="1"/>
        <w:tblCaption w:val="Reflectance sensitivity of the Micasense Rededge3 camera. The calibration panel value represents the reflectance of the calibration panel for the given wavelength."/>
      </w:tblPr>
      <w:tblGrid>
        <w:gridCol w:w="1373"/>
        <w:gridCol w:w="1676"/>
        <w:gridCol w:w="1838"/>
        <w:gridCol w:w="1159"/>
        <w:gridCol w:w="1816"/>
        <w:gridCol w:w="1714"/>
      </w:tblGrid>
      <w:tr w:rsidR="00120259" w14:paraId="73AB3ADC" w14:textId="77777777">
        <w:tc>
          <w:tcPr>
            <w:tcW w:w="0" w:type="auto"/>
            <w:tcBorders>
              <w:bottom w:val="single" w:sz="0" w:space="0" w:color="auto"/>
            </w:tcBorders>
            <w:vAlign w:val="bottom"/>
          </w:tcPr>
          <w:p w14:paraId="4E9AF9B5" w14:textId="77777777" w:rsidR="00120259" w:rsidRDefault="005A40DA">
            <w:pPr>
              <w:pStyle w:val="Compact"/>
              <w:jc w:val="right"/>
            </w:pPr>
            <w:r>
              <w:t>Band number</w:t>
            </w:r>
          </w:p>
        </w:tc>
        <w:tc>
          <w:tcPr>
            <w:tcW w:w="0" w:type="auto"/>
            <w:tcBorders>
              <w:bottom w:val="single" w:sz="0" w:space="0" w:color="auto"/>
            </w:tcBorders>
            <w:vAlign w:val="bottom"/>
          </w:tcPr>
          <w:p w14:paraId="2A6A6813" w14:textId="77777777" w:rsidR="00120259" w:rsidRDefault="005A40DA">
            <w:pPr>
              <w:pStyle w:val="Compact"/>
            </w:pPr>
            <w:r>
              <w:t>Band name</w:t>
            </w:r>
          </w:p>
        </w:tc>
        <w:tc>
          <w:tcPr>
            <w:tcW w:w="0" w:type="auto"/>
            <w:tcBorders>
              <w:bottom w:val="single" w:sz="0" w:space="0" w:color="auto"/>
            </w:tcBorders>
            <w:vAlign w:val="bottom"/>
          </w:tcPr>
          <w:p w14:paraId="4F277A24" w14:textId="77777777" w:rsidR="00120259" w:rsidRDefault="005A40DA">
            <w:pPr>
              <w:pStyle w:val="Compact"/>
              <w:jc w:val="right"/>
            </w:pPr>
            <w:r>
              <w:t>Center wavelength</w:t>
            </w:r>
          </w:p>
        </w:tc>
        <w:tc>
          <w:tcPr>
            <w:tcW w:w="0" w:type="auto"/>
            <w:tcBorders>
              <w:bottom w:val="single" w:sz="0" w:space="0" w:color="auto"/>
            </w:tcBorders>
            <w:vAlign w:val="bottom"/>
          </w:tcPr>
          <w:p w14:paraId="38859DBB" w14:textId="77777777" w:rsidR="00120259" w:rsidRDefault="005A40DA">
            <w:pPr>
              <w:pStyle w:val="Compact"/>
              <w:jc w:val="right"/>
            </w:pPr>
            <w:r>
              <w:t>Band width</w:t>
            </w:r>
          </w:p>
        </w:tc>
        <w:tc>
          <w:tcPr>
            <w:tcW w:w="0" w:type="auto"/>
            <w:tcBorders>
              <w:bottom w:val="single" w:sz="0" w:space="0" w:color="auto"/>
            </w:tcBorders>
            <w:vAlign w:val="bottom"/>
          </w:tcPr>
          <w:p w14:paraId="7900E2ED" w14:textId="77777777" w:rsidR="00120259" w:rsidRDefault="005A40DA">
            <w:pPr>
              <w:pStyle w:val="Compact"/>
            </w:pPr>
            <w:r>
              <w:t>Wavelength range</w:t>
            </w:r>
          </w:p>
        </w:tc>
        <w:tc>
          <w:tcPr>
            <w:tcW w:w="0" w:type="auto"/>
            <w:tcBorders>
              <w:bottom w:val="single" w:sz="0" w:space="0" w:color="auto"/>
            </w:tcBorders>
            <w:vAlign w:val="bottom"/>
          </w:tcPr>
          <w:p w14:paraId="320E8FB1" w14:textId="77777777" w:rsidR="00120259" w:rsidRDefault="005A40DA">
            <w:pPr>
              <w:pStyle w:val="Compact"/>
              <w:jc w:val="right"/>
            </w:pPr>
            <w:r>
              <w:t>Panel reflectance</w:t>
            </w:r>
          </w:p>
        </w:tc>
      </w:tr>
      <w:tr w:rsidR="00120259" w14:paraId="0AE22FFB" w14:textId="77777777">
        <w:tc>
          <w:tcPr>
            <w:tcW w:w="0" w:type="auto"/>
          </w:tcPr>
          <w:p w14:paraId="0AFE07A8" w14:textId="77777777" w:rsidR="00120259" w:rsidRDefault="005A40DA">
            <w:pPr>
              <w:pStyle w:val="Compact"/>
              <w:jc w:val="right"/>
            </w:pPr>
            <w:r>
              <w:t>1</w:t>
            </w:r>
          </w:p>
        </w:tc>
        <w:tc>
          <w:tcPr>
            <w:tcW w:w="0" w:type="auto"/>
          </w:tcPr>
          <w:p w14:paraId="4E7863B7" w14:textId="77777777" w:rsidR="00120259" w:rsidRDefault="005A40DA">
            <w:pPr>
              <w:pStyle w:val="Compact"/>
            </w:pPr>
            <w:r>
              <w:t>blue (b)</w:t>
            </w:r>
          </w:p>
        </w:tc>
        <w:tc>
          <w:tcPr>
            <w:tcW w:w="0" w:type="auto"/>
          </w:tcPr>
          <w:p w14:paraId="7B963958" w14:textId="77777777" w:rsidR="00120259" w:rsidRDefault="005A40DA">
            <w:pPr>
              <w:pStyle w:val="Compact"/>
              <w:jc w:val="right"/>
            </w:pPr>
            <w:r>
              <w:t>475</w:t>
            </w:r>
          </w:p>
        </w:tc>
        <w:tc>
          <w:tcPr>
            <w:tcW w:w="0" w:type="auto"/>
          </w:tcPr>
          <w:p w14:paraId="4D22EB51" w14:textId="77777777" w:rsidR="00120259" w:rsidRDefault="005A40DA">
            <w:pPr>
              <w:pStyle w:val="Compact"/>
              <w:jc w:val="right"/>
            </w:pPr>
            <w:r>
              <w:t>20</w:t>
            </w:r>
          </w:p>
        </w:tc>
        <w:tc>
          <w:tcPr>
            <w:tcW w:w="0" w:type="auto"/>
          </w:tcPr>
          <w:p w14:paraId="4FAA5020" w14:textId="77777777" w:rsidR="00120259" w:rsidRDefault="005A40DA">
            <w:pPr>
              <w:pStyle w:val="Compact"/>
            </w:pPr>
            <w:r>
              <w:t>465-485</w:t>
            </w:r>
          </w:p>
        </w:tc>
        <w:tc>
          <w:tcPr>
            <w:tcW w:w="0" w:type="auto"/>
          </w:tcPr>
          <w:p w14:paraId="53D0C353" w14:textId="77777777" w:rsidR="00120259" w:rsidRDefault="005A40DA">
            <w:pPr>
              <w:pStyle w:val="Compact"/>
              <w:jc w:val="right"/>
            </w:pPr>
            <w:r>
              <w:t>0.64</w:t>
            </w:r>
          </w:p>
        </w:tc>
      </w:tr>
      <w:tr w:rsidR="00120259" w14:paraId="57EA5CF0" w14:textId="77777777">
        <w:tc>
          <w:tcPr>
            <w:tcW w:w="0" w:type="auto"/>
          </w:tcPr>
          <w:p w14:paraId="22576815" w14:textId="77777777" w:rsidR="00120259" w:rsidRDefault="005A40DA">
            <w:pPr>
              <w:pStyle w:val="Compact"/>
              <w:jc w:val="right"/>
            </w:pPr>
            <w:r>
              <w:t>2</w:t>
            </w:r>
          </w:p>
        </w:tc>
        <w:tc>
          <w:tcPr>
            <w:tcW w:w="0" w:type="auto"/>
          </w:tcPr>
          <w:p w14:paraId="0E40B471" w14:textId="77777777" w:rsidR="00120259" w:rsidRDefault="005A40DA">
            <w:pPr>
              <w:pStyle w:val="Compact"/>
            </w:pPr>
            <w:r>
              <w:t>green (g)</w:t>
            </w:r>
          </w:p>
        </w:tc>
        <w:tc>
          <w:tcPr>
            <w:tcW w:w="0" w:type="auto"/>
          </w:tcPr>
          <w:p w14:paraId="6356F91D" w14:textId="77777777" w:rsidR="00120259" w:rsidRDefault="005A40DA">
            <w:pPr>
              <w:pStyle w:val="Compact"/>
              <w:jc w:val="right"/>
            </w:pPr>
            <w:r>
              <w:t>560</w:t>
            </w:r>
          </w:p>
        </w:tc>
        <w:tc>
          <w:tcPr>
            <w:tcW w:w="0" w:type="auto"/>
          </w:tcPr>
          <w:p w14:paraId="1A9FB1DE" w14:textId="77777777" w:rsidR="00120259" w:rsidRDefault="005A40DA">
            <w:pPr>
              <w:pStyle w:val="Compact"/>
              <w:jc w:val="right"/>
            </w:pPr>
            <w:r>
              <w:t>20</w:t>
            </w:r>
          </w:p>
        </w:tc>
        <w:tc>
          <w:tcPr>
            <w:tcW w:w="0" w:type="auto"/>
          </w:tcPr>
          <w:p w14:paraId="7B774D70" w14:textId="77777777" w:rsidR="00120259" w:rsidRDefault="005A40DA">
            <w:pPr>
              <w:pStyle w:val="Compact"/>
            </w:pPr>
            <w:r>
              <w:t>550-570</w:t>
            </w:r>
          </w:p>
        </w:tc>
        <w:tc>
          <w:tcPr>
            <w:tcW w:w="0" w:type="auto"/>
          </w:tcPr>
          <w:p w14:paraId="2AE2BFF1" w14:textId="77777777" w:rsidR="00120259" w:rsidRDefault="005A40DA">
            <w:pPr>
              <w:pStyle w:val="Compact"/>
              <w:jc w:val="right"/>
            </w:pPr>
            <w:r>
              <w:t>0.64</w:t>
            </w:r>
          </w:p>
        </w:tc>
      </w:tr>
      <w:tr w:rsidR="00120259" w14:paraId="16C1CB25" w14:textId="77777777">
        <w:tc>
          <w:tcPr>
            <w:tcW w:w="0" w:type="auto"/>
          </w:tcPr>
          <w:p w14:paraId="54FC3B9A" w14:textId="77777777" w:rsidR="00120259" w:rsidRDefault="005A40DA">
            <w:pPr>
              <w:pStyle w:val="Compact"/>
              <w:jc w:val="right"/>
            </w:pPr>
            <w:r>
              <w:t>3</w:t>
            </w:r>
          </w:p>
        </w:tc>
        <w:tc>
          <w:tcPr>
            <w:tcW w:w="0" w:type="auto"/>
          </w:tcPr>
          <w:p w14:paraId="6B8769AB" w14:textId="77777777" w:rsidR="00120259" w:rsidRDefault="005A40DA">
            <w:pPr>
              <w:pStyle w:val="Compact"/>
            </w:pPr>
            <w:r>
              <w:t>red (r)</w:t>
            </w:r>
          </w:p>
        </w:tc>
        <w:tc>
          <w:tcPr>
            <w:tcW w:w="0" w:type="auto"/>
          </w:tcPr>
          <w:p w14:paraId="44EDC673" w14:textId="77777777" w:rsidR="00120259" w:rsidRDefault="005A40DA">
            <w:pPr>
              <w:pStyle w:val="Compact"/>
              <w:jc w:val="right"/>
            </w:pPr>
            <w:r>
              <w:t>668</w:t>
            </w:r>
          </w:p>
        </w:tc>
        <w:tc>
          <w:tcPr>
            <w:tcW w:w="0" w:type="auto"/>
          </w:tcPr>
          <w:p w14:paraId="70E2F108" w14:textId="77777777" w:rsidR="00120259" w:rsidRDefault="005A40DA">
            <w:pPr>
              <w:pStyle w:val="Compact"/>
              <w:jc w:val="right"/>
            </w:pPr>
            <w:r>
              <w:t>10</w:t>
            </w:r>
          </w:p>
        </w:tc>
        <w:tc>
          <w:tcPr>
            <w:tcW w:w="0" w:type="auto"/>
          </w:tcPr>
          <w:p w14:paraId="4D45B625" w14:textId="77777777" w:rsidR="00120259" w:rsidRDefault="005A40DA">
            <w:pPr>
              <w:pStyle w:val="Compact"/>
            </w:pPr>
            <w:r>
              <w:t>663-673</w:t>
            </w:r>
          </w:p>
        </w:tc>
        <w:tc>
          <w:tcPr>
            <w:tcW w:w="0" w:type="auto"/>
          </w:tcPr>
          <w:p w14:paraId="06697533" w14:textId="77777777" w:rsidR="00120259" w:rsidRDefault="005A40DA">
            <w:pPr>
              <w:pStyle w:val="Compact"/>
              <w:jc w:val="right"/>
            </w:pPr>
            <w:r>
              <w:t>0.64</w:t>
            </w:r>
          </w:p>
        </w:tc>
      </w:tr>
      <w:tr w:rsidR="00120259" w14:paraId="74FA52B6" w14:textId="77777777">
        <w:tc>
          <w:tcPr>
            <w:tcW w:w="0" w:type="auto"/>
          </w:tcPr>
          <w:p w14:paraId="239B04F6" w14:textId="77777777" w:rsidR="00120259" w:rsidRDefault="005A40DA">
            <w:pPr>
              <w:pStyle w:val="Compact"/>
              <w:jc w:val="right"/>
            </w:pPr>
            <w:r>
              <w:t>4</w:t>
            </w:r>
          </w:p>
        </w:tc>
        <w:tc>
          <w:tcPr>
            <w:tcW w:w="0" w:type="auto"/>
          </w:tcPr>
          <w:p w14:paraId="0D1A25E4" w14:textId="77777777" w:rsidR="00120259" w:rsidRDefault="005A40DA">
            <w:pPr>
              <w:pStyle w:val="Compact"/>
            </w:pPr>
            <w:r>
              <w:t>near infrared (nir)</w:t>
            </w:r>
          </w:p>
        </w:tc>
        <w:tc>
          <w:tcPr>
            <w:tcW w:w="0" w:type="auto"/>
          </w:tcPr>
          <w:p w14:paraId="3F2C4B1C" w14:textId="77777777" w:rsidR="00120259" w:rsidRDefault="005A40DA">
            <w:pPr>
              <w:pStyle w:val="Compact"/>
              <w:jc w:val="right"/>
            </w:pPr>
            <w:r>
              <w:t>840</w:t>
            </w:r>
          </w:p>
        </w:tc>
        <w:tc>
          <w:tcPr>
            <w:tcW w:w="0" w:type="auto"/>
          </w:tcPr>
          <w:p w14:paraId="214A3C41" w14:textId="77777777" w:rsidR="00120259" w:rsidRDefault="005A40DA">
            <w:pPr>
              <w:pStyle w:val="Compact"/>
              <w:jc w:val="right"/>
            </w:pPr>
            <w:r>
              <w:t>40</w:t>
            </w:r>
          </w:p>
        </w:tc>
        <w:tc>
          <w:tcPr>
            <w:tcW w:w="0" w:type="auto"/>
          </w:tcPr>
          <w:p w14:paraId="37F63D3D" w14:textId="77777777" w:rsidR="00120259" w:rsidRDefault="005A40DA">
            <w:pPr>
              <w:pStyle w:val="Compact"/>
            </w:pPr>
            <w:r>
              <w:t>820-860</w:t>
            </w:r>
          </w:p>
        </w:tc>
        <w:tc>
          <w:tcPr>
            <w:tcW w:w="0" w:type="auto"/>
          </w:tcPr>
          <w:p w14:paraId="7C982CC4" w14:textId="77777777" w:rsidR="00120259" w:rsidRDefault="005A40DA">
            <w:pPr>
              <w:pStyle w:val="Compact"/>
              <w:jc w:val="right"/>
            </w:pPr>
            <w:r>
              <w:t>0.60</w:t>
            </w:r>
          </w:p>
        </w:tc>
      </w:tr>
      <w:tr w:rsidR="00120259" w14:paraId="510F6CEB" w14:textId="77777777">
        <w:tc>
          <w:tcPr>
            <w:tcW w:w="0" w:type="auto"/>
          </w:tcPr>
          <w:p w14:paraId="42440588" w14:textId="77777777" w:rsidR="00120259" w:rsidRDefault="005A40DA">
            <w:pPr>
              <w:pStyle w:val="Compact"/>
              <w:jc w:val="right"/>
            </w:pPr>
            <w:r>
              <w:t>5</w:t>
            </w:r>
          </w:p>
        </w:tc>
        <w:tc>
          <w:tcPr>
            <w:tcW w:w="0" w:type="auto"/>
          </w:tcPr>
          <w:p w14:paraId="4694FE29" w14:textId="77777777" w:rsidR="00120259" w:rsidRDefault="005A40DA">
            <w:pPr>
              <w:pStyle w:val="Compact"/>
            </w:pPr>
            <w:r>
              <w:t>red edge (re)</w:t>
            </w:r>
          </w:p>
        </w:tc>
        <w:tc>
          <w:tcPr>
            <w:tcW w:w="0" w:type="auto"/>
          </w:tcPr>
          <w:p w14:paraId="5CE736DF" w14:textId="77777777" w:rsidR="00120259" w:rsidRDefault="005A40DA">
            <w:pPr>
              <w:pStyle w:val="Compact"/>
              <w:jc w:val="right"/>
            </w:pPr>
            <w:r>
              <w:t>717</w:t>
            </w:r>
          </w:p>
        </w:tc>
        <w:tc>
          <w:tcPr>
            <w:tcW w:w="0" w:type="auto"/>
          </w:tcPr>
          <w:p w14:paraId="2D30E9E5" w14:textId="77777777" w:rsidR="00120259" w:rsidRDefault="005A40DA">
            <w:pPr>
              <w:pStyle w:val="Compact"/>
              <w:jc w:val="right"/>
            </w:pPr>
            <w:r>
              <w:t>10</w:t>
            </w:r>
          </w:p>
        </w:tc>
        <w:tc>
          <w:tcPr>
            <w:tcW w:w="0" w:type="auto"/>
          </w:tcPr>
          <w:p w14:paraId="4889CAB6" w14:textId="77777777" w:rsidR="00120259" w:rsidRDefault="005A40DA">
            <w:pPr>
              <w:pStyle w:val="Compact"/>
            </w:pPr>
            <w:r>
              <w:t>712-722</w:t>
            </w:r>
          </w:p>
        </w:tc>
        <w:tc>
          <w:tcPr>
            <w:tcW w:w="0" w:type="auto"/>
          </w:tcPr>
          <w:p w14:paraId="69327DC2" w14:textId="77777777" w:rsidR="00120259" w:rsidRDefault="005A40DA">
            <w:pPr>
              <w:pStyle w:val="Compact"/>
              <w:jc w:val="right"/>
            </w:pPr>
            <w:r>
              <w:t>0.63</w:t>
            </w:r>
          </w:p>
        </w:tc>
      </w:tr>
    </w:tbl>
    <w:p w14:paraId="57D24D5C" w14:textId="77777777" w:rsidR="00120259" w:rsidRDefault="005A40DA">
      <w:pPr>
        <w:pStyle w:val="Heading3"/>
      </w:pPr>
      <w:bookmarkStart w:id="145" w:name="flight-protocol"/>
      <w:bookmarkEnd w:id="145"/>
      <w:r>
        <w:t>Flight protocol</w:t>
      </w:r>
    </w:p>
    <w:p w14:paraId="39EEA208" w14:textId="47A71D27" w:rsidR="00120259" w:rsidRDefault="005A40DA">
      <w:pPr>
        <w:pStyle w:val="FirstParagraph"/>
      </w:pPr>
      <w:r>
        <w:t>Image capture was conducted as close to solar noon as possible to minimize shadow effects (</w:t>
      </w:r>
      <w:commentRangeStart w:id="146"/>
      <w:r>
        <w:t>always within 4 hours; usually within 2 hours</w:t>
      </w:r>
      <w:commentRangeEnd w:id="146"/>
      <w:r w:rsidR="00866F83">
        <w:rPr>
          <w:rStyle w:val="CommentReference"/>
        </w:rPr>
        <w:commentReference w:id="146"/>
      </w:r>
      <w:r>
        <w:t>). Prior to the aerial survey, two strips of bright orange drop cloth (~100cm x 15cm) were positioned as an “X” over the permanent monuments marking the center of the 5 field plots from Fettig et al. (2019).</w:t>
      </w:r>
    </w:p>
    <w:p w14:paraId="12CADE0F" w14:textId="77777777" w:rsidR="00120259" w:rsidRDefault="005A40DA">
      <w:pPr>
        <w:pStyle w:val="BodyText"/>
      </w:pPr>
      <w:r>
        <w:t xml:space="preserve">For each of the 36 sites (containing 5 plots each), we captured imagery over the surrounding ~40 hectares of forested area using north-south aerial transects. For XXXXX sites, we surveyed </w:t>
      </w:r>
      <w:commentRangeStart w:id="147"/>
      <w:r>
        <w:t>less surrounding area in order to maintain visual and radio communication with the aircraft during flight</w:t>
      </w:r>
      <w:commentRangeEnd w:id="147"/>
      <w:r w:rsidR="002A45AF">
        <w:rPr>
          <w:rStyle w:val="CommentReference"/>
        </w:rPr>
        <w:commentReference w:id="147"/>
      </w:r>
      <w:r>
        <w:t xml:space="preserve"> (Table XXXXXX; as a supplement, I think; Columns: Site, forest, elevation, rep, CWD, surveyed area, survey date).</w:t>
      </w:r>
    </w:p>
    <w:p w14:paraId="0BB58E10" w14:textId="257FB2D1" w:rsidR="00120259" w:rsidRDefault="005A40DA">
      <w:pPr>
        <w:pStyle w:val="BodyText"/>
      </w:pPr>
      <w:r>
        <w:t xml:space="preserve">We preprogrammed transect paths using Map Pilot for DJI on iOS (hereafter Map Pilot) (Easy 2018). All transects tracked the terrain and their altitude remained approximately constant at 120 meters above ground level in order to maintain consistent ground sampling distance in the imagery. Ground level was based on a 1-arc-second digital elevation model (Farr et al. 2007) and we </w:t>
      </w:r>
      <w:commentRangeStart w:id="148"/>
      <w:r>
        <w:t>implemented terrain</w:t>
      </w:r>
      <w:commentRangeEnd w:id="148"/>
      <w:r w:rsidR="002A45AF">
        <w:rPr>
          <w:rStyle w:val="CommentReference"/>
        </w:rPr>
        <w:commentReference w:id="148"/>
      </w:r>
      <w:r>
        <w:t xml:space="preserve"> </w:t>
      </w:r>
      <w:del w:id="149" w:author="Connie Millar [10]" w:date="2019-04-05T08:59:00Z">
        <w:r w:rsidDel="002A45AF">
          <w:delText xml:space="preserve">following </w:delText>
        </w:r>
      </w:del>
      <w:r>
        <w:t>using Map Pilot. For this analysis, we dropped 4 sites whose imagery was of insufficient quality to process.</w:t>
      </w:r>
    </w:p>
    <w:p w14:paraId="4F17C085" w14:textId="77777777" w:rsidR="00120259" w:rsidRDefault="005A40DA">
      <w:pPr>
        <w:pStyle w:val="BodyText"/>
      </w:pPr>
      <w:r>
        <w:t>Structure from motion (SfM) processing requires highly overlapping images, especially in densely vegetated areas. We planned transects with 90% forward overlap and 90% side overlap at 100 meters below the lens. Thus, with flights being at 120 meters above ground level, we achieved slightly higher than 90/90 overlap for objects 20 meters tall or shorter (91.6/91.6 overlap at the ground). Overlap values were based on focal length (3.6mm), sensor width (6.2mm), and image dimension (4000x3000 pixels) parameters of the Zenmuse X3 camera. Images were captured at a constant rate of 1 image every 2 seconds for both cameras. A forward overlap of 90% at 100 meters translates to a flight speed of approximately 6.45 m/s and a side overlap of 90% at 100 meters translates to transects approximately 17.2 meters apart. The Rededge camera has a different focal length (5.4mm), sensor width (4.8mm), and image dimension (1280x960 pixels), which translates to image overlap of 80.7/80.7 at 100m below the lens and 83.9/83.9 at ground level. Approximately 1900 photos were captured over each 40 hectare survey area for each camera.</w:t>
      </w:r>
    </w:p>
    <w:p w14:paraId="5D419DCF" w14:textId="77777777" w:rsidR="00120259" w:rsidRDefault="005A40DA">
      <w:pPr>
        <w:pStyle w:val="Heading3"/>
      </w:pPr>
      <w:bookmarkStart w:id="150" w:name="structure-from-motionphotogrammetric-pro"/>
      <w:bookmarkEnd w:id="150"/>
      <w:r>
        <w:t>Structure from motion/Photogrammetric processing</w:t>
      </w:r>
    </w:p>
    <w:p w14:paraId="394FF2D4" w14:textId="77777777" w:rsidR="00120259" w:rsidRDefault="005A40DA">
      <w:pPr>
        <w:pStyle w:val="FirstParagraph"/>
      </w:pPr>
      <w:r>
        <w:t>We used structure from motion (SfM), aka photogrammetry, to generate orthorectified reflectance maps, digital surface models, and dense point clouds for each field site. We used Pix4Dmapper Cloud to process imagery using parameters ideal for images of a densely vegetated area taken by a multispectral camera. For three sites, we processed the RGB and the multispectral imagery in the same project to enhance the resolution of the dense point cloud. All SfM projects resulted in a single processing “block,” indicating that all images in the project were optimized and processed together.</w:t>
      </w:r>
    </w:p>
    <w:p w14:paraId="4B2386AE" w14:textId="77777777" w:rsidR="00120259" w:rsidRDefault="005A40DA">
      <w:pPr>
        <w:pStyle w:val="Heading3"/>
      </w:pPr>
      <w:bookmarkStart w:id="151" w:name="creating-canopy-height-models"/>
      <w:bookmarkEnd w:id="151"/>
      <w:r>
        <w:t>Creating canopy height models</w:t>
      </w:r>
    </w:p>
    <w:p w14:paraId="2CF2AEFB" w14:textId="77777777" w:rsidR="00120259" w:rsidRDefault="005A40DA">
      <w:pPr>
        <w:pStyle w:val="FirstParagraph"/>
      </w:pPr>
      <w:r>
        <w:t xml:space="preserve">We classified each survey area’s dense point cloud into “ground” and “non-ground” points using a cloth simulation filter algorithm (Zhang et al. 2016) implemented in the </w:t>
      </w:r>
      <w:r>
        <w:rPr>
          <w:rStyle w:val="VerbatimChar"/>
        </w:rPr>
        <w:t>lidR</w:t>
      </w:r>
      <w:r>
        <w:t xml:space="preserve"> (Roussel et al. 2019) package. We rasterized the ground points using the </w:t>
      </w:r>
      <w:r w:rsidRPr="002A45AF">
        <w:rPr>
          <w:rStyle w:val="VerbatimChar"/>
          <w:rFonts w:asciiTheme="minorHAnsi" w:hAnsiTheme="minorHAnsi" w:cs="Times New Roman"/>
          <w:sz w:val="24"/>
        </w:rPr>
        <w:t>raster</w:t>
      </w:r>
      <w:r w:rsidRPr="002A45AF">
        <w:rPr>
          <w:rFonts w:cs="Times New Roman"/>
        </w:rPr>
        <w:t xml:space="preserve"> package </w:t>
      </w:r>
      <w:r>
        <w:t>(Hijmans et al. 2019) to create a digital terrain model representing the ground underneath the vegetation at 1 meter resolution. We created a canopy height model by subtracting the digital terrain model from the digital surface model created in Pix4Dmapper.</w:t>
      </w:r>
    </w:p>
    <w:p w14:paraId="752FB0FE" w14:textId="77777777" w:rsidR="00120259" w:rsidRDefault="005A40DA">
      <w:pPr>
        <w:pStyle w:val="Heading3"/>
      </w:pPr>
      <w:bookmarkStart w:id="152" w:name="tree-detection"/>
      <w:bookmarkEnd w:id="152"/>
      <w:r>
        <w:t>Tree detection</w:t>
      </w:r>
    </w:p>
    <w:p w14:paraId="41A5E9FF" w14:textId="77777777" w:rsidR="00120259" w:rsidRDefault="005A40DA">
      <w:pPr>
        <w:pStyle w:val="FirstParagraph"/>
      </w:pPr>
      <w:r>
        <w:t xml:space="preserve">We tested a total of 7 automatic tree detection algorithms and a total of 177 parameter sets on the canopy height model or the dense point cloud to locate trees within each site (Table XXXXX; algorithm, number of parameter sets, reference). We used 3 parameter sets of a variable window filter implmented in </w:t>
      </w:r>
      <w:r>
        <w:rPr>
          <w:rStyle w:val="VerbatimChar"/>
        </w:rPr>
        <w:t>ForestTools</w:t>
      </w:r>
      <w:r>
        <w:t xml:space="preserve"> (Plowright 2018) including the default variable window filter function in </w:t>
      </w:r>
      <w:r>
        <w:rPr>
          <w:rStyle w:val="VerbatimChar"/>
        </w:rPr>
        <w:t>ForestTools</w:t>
      </w:r>
      <w:r>
        <w:t xml:space="preserve"> as well as the “pines” and “combined” functions from Popescu and Wynne (2004). We used 6 parameter sets of a local maximum filter implemented in </w:t>
      </w:r>
      <w:r>
        <w:rPr>
          <w:rStyle w:val="VerbatimChar"/>
        </w:rPr>
        <w:t>lidR</w:t>
      </w:r>
      <w:r>
        <w:t xml:space="preserve">. We used 131 parameter sets of the algorithm from Li et al. (2012), which operates on the original point cloud. These parameter sets included those from Shin et al. (2018) and Jakubowski et al. (2013). We used 3 parameter sets of the </w:t>
      </w:r>
      <w:r>
        <w:rPr>
          <w:rStyle w:val="VerbatimChar"/>
        </w:rPr>
        <w:t>watershed</w:t>
      </w:r>
      <w:r>
        <w:t xml:space="preserve"> algorithm implemented in </w:t>
      </w:r>
      <w:r>
        <w:rPr>
          <w:rStyle w:val="VerbatimChar"/>
        </w:rPr>
        <w:t>lidR</w:t>
      </w:r>
      <w:r>
        <w:t xml:space="preserve">, which is a wrapper for a function in the </w:t>
      </w:r>
      <w:r>
        <w:rPr>
          <w:rStyle w:val="VerbatimChar"/>
        </w:rPr>
        <w:t>EBImage</w:t>
      </w:r>
      <w:r>
        <w:t xml:space="preserve"> package (Pau et al. 2010). We used 3 parameter sets of </w:t>
      </w:r>
      <w:r>
        <w:rPr>
          <w:rStyle w:val="VerbatimChar"/>
        </w:rPr>
        <w:t>ptrees</w:t>
      </w:r>
      <w:r>
        <w:t xml:space="preserve"> (Vega et al. 2014) implemented in </w:t>
      </w:r>
      <w:r>
        <w:rPr>
          <w:rStyle w:val="VerbatimChar"/>
        </w:rPr>
        <w:t>lidR</w:t>
      </w:r>
      <w:r>
        <w:t xml:space="preserve"> (Roussel et al. 2019) and </w:t>
      </w:r>
      <w:r>
        <w:rPr>
          <w:rStyle w:val="VerbatimChar"/>
        </w:rPr>
        <w:t>lidRplugins</w:t>
      </w:r>
      <w:r>
        <w:t xml:space="preserve"> (Roussel 2019) and which operates on the raw point cloud, without first normalizing it to height above ground level (i.e.. subtracting the ground elevation from the dense point cloud). We used the default parameter set of the </w:t>
      </w:r>
      <w:r>
        <w:rPr>
          <w:rStyle w:val="VerbatimChar"/>
        </w:rPr>
        <w:t>multichm</w:t>
      </w:r>
      <w:r>
        <w:t xml:space="preserve"> (Eysn et al. 2015) algorithm implmented in </w:t>
      </w:r>
      <w:r>
        <w:rPr>
          <w:rStyle w:val="VerbatimChar"/>
        </w:rPr>
        <w:t>lidR</w:t>
      </w:r>
      <w:r>
        <w:t xml:space="preserve"> (Roussel et al. 2019) and </w:t>
      </w:r>
      <w:r>
        <w:rPr>
          <w:rStyle w:val="VerbatimChar"/>
        </w:rPr>
        <w:t>lidRplugins</w:t>
      </w:r>
      <w:r>
        <w:t xml:space="preserve"> (Roussel 2019). We used 30 parameter sets of the experimental algorithm </w:t>
      </w:r>
      <w:r>
        <w:rPr>
          <w:rStyle w:val="VerbatimChar"/>
        </w:rPr>
        <w:t>lmfx</w:t>
      </w:r>
      <w:r>
        <w:t xml:space="preserve"> (Roussel 2019).</w:t>
      </w:r>
    </w:p>
    <w:p w14:paraId="150EC0DE" w14:textId="77777777" w:rsidR="00120259" w:rsidRDefault="005A40DA">
      <w:pPr>
        <w:pStyle w:val="Heading3"/>
      </w:pPr>
      <w:bookmarkStart w:id="153" w:name="map-ground-data"/>
      <w:bookmarkEnd w:id="153"/>
      <w:r>
        <w:t>Map ground data</w:t>
      </w:r>
    </w:p>
    <w:p w14:paraId="7209C755" w14:textId="77777777" w:rsidR="00120259" w:rsidRDefault="005A40DA">
      <w:pPr>
        <w:pStyle w:val="FirstParagraph"/>
      </w:pPr>
      <w:r>
        <w:t xml:space="preserve">Each orthorectified reflectance map was inspected to locate the 5 orange “X”s marking the center of the field plots. We were able to locate </w:t>
      </w:r>
      <w:commentRangeStart w:id="154"/>
      <w:r>
        <w:t>110 out of 180 field plots</w:t>
      </w:r>
      <w:commentRangeEnd w:id="154"/>
      <w:r w:rsidR="002A45AF">
        <w:rPr>
          <w:rStyle w:val="CommentReference"/>
        </w:rPr>
        <w:commentReference w:id="154"/>
      </w:r>
      <w:r>
        <w:t xml:space="preserve"> and were then able to use these plots for validation of automated tree detection algorithms. We used the </w:t>
      </w:r>
      <w:r>
        <w:rPr>
          <w:rStyle w:val="VerbatimChar"/>
        </w:rPr>
        <w:t>sf</w:t>
      </w:r>
      <w:r>
        <w:t xml:space="preserve"> package (Pebesma et al. 2019) to convert distance-from-center and azimuth measurements of each tree in the ground plots to an x-y position on the SfM-derived reflectance map using the x-y position of the orange X visible in the reflectance map as the center.</w:t>
      </w:r>
    </w:p>
    <w:p w14:paraId="7C30FB0A" w14:textId="77777777" w:rsidR="00120259" w:rsidRDefault="005A40DA">
      <w:pPr>
        <w:pStyle w:val="Heading3"/>
      </w:pPr>
      <w:bookmarkStart w:id="155" w:name="correspondence-of-automatic-tree-detecti"/>
      <w:bookmarkEnd w:id="155"/>
      <w:r>
        <w:t>Correspondence of automatic tree detection with ground data</w:t>
      </w:r>
    </w:p>
    <w:p w14:paraId="7E1BB5E0" w14:textId="77777777" w:rsidR="00120259" w:rsidRDefault="005A40DA">
      <w:pPr>
        <w:pStyle w:val="FirstParagraph"/>
      </w:pPr>
      <w:r>
        <w:t>We calculated 7 forest structure metrics for each field plot using the ground data collected by Fettig et al. (2019): total number of trees, number of trees greater than 15 meters, number of trees less than 15 meters, mean height of trees, 25</w:t>
      </w:r>
      <w:r>
        <w:rPr>
          <w:vertAlign w:val="superscript"/>
        </w:rPr>
        <w:t>th</w:t>
      </w:r>
      <w:r>
        <w:t xml:space="preserve"> percentile tree height, 75</w:t>
      </w:r>
      <w:r>
        <w:rPr>
          <w:vertAlign w:val="superscript"/>
        </w:rPr>
        <w:t>th</w:t>
      </w:r>
      <w:r>
        <w:t xml:space="preserve"> percentile tree height, mean distance to nearest tree neighbor, mean distance to 2</w:t>
      </w:r>
      <w:r>
        <w:rPr>
          <w:vertAlign w:val="superscript"/>
        </w:rPr>
        <w:t>nd</w:t>
      </w:r>
      <w:r>
        <w:t xml:space="preserve"> nearest neighbor.</w:t>
      </w:r>
    </w:p>
    <w:p w14:paraId="081D4D56" w14:textId="77777777" w:rsidR="00120259" w:rsidRDefault="005A40DA">
      <w:pPr>
        <w:pStyle w:val="BodyText"/>
      </w:pPr>
      <w:r>
        <w:t>For each tree detection algorithm and parameter set described above, we calculated the same set of 7 structure metrics within the footprint of the validation field plots. We calculated the Pearson’s correlation and root mean square error (RMSE) between the ground data and the aerial data for each of the 7 structure metrics for each of the 177 automatic tree detection algorithms/parameter sets.</w:t>
      </w:r>
    </w:p>
    <w:p w14:paraId="672C9290" w14:textId="77777777" w:rsidR="00120259" w:rsidRDefault="005A40DA">
      <w:pPr>
        <w:pStyle w:val="BodyText"/>
      </w:pPr>
      <w:r>
        <w:t>For each algorithm and parameter set, we calculated its performance relative to other algorithms as whether its Pearson’s correlation was within 5% of the highest Pearson’s correlation as well as whether its RMSE was within 5% of the lowest RMSE. For each algorithm/parameter set, we summed the number of forest structure metrics for which it reached these 5% thresholds. For automatically detecting trees across the whole study, we selected the algorithm/parameter set that performed well across the most number of forest metrics.</w:t>
      </w:r>
    </w:p>
    <w:p w14:paraId="33FF929A" w14:textId="77777777" w:rsidR="00120259" w:rsidRDefault="005A40DA">
      <w:pPr>
        <w:pStyle w:val="Heading3"/>
      </w:pPr>
      <w:bookmarkStart w:id="156" w:name="segmentation-of-crowns"/>
      <w:bookmarkEnd w:id="156"/>
      <w:r>
        <w:t>Segmentation of crowns</w:t>
      </w:r>
    </w:p>
    <w:p w14:paraId="6EA7F42F" w14:textId="77777777" w:rsidR="00120259" w:rsidRDefault="005A40DA">
      <w:pPr>
        <w:pStyle w:val="FirstParagraph"/>
      </w:pPr>
      <w:r>
        <w:t xml:space="preserve">We delineated individual tree crowns with a marker controlled watershed segmentation algorithm (Meyer and Beucher 1990) using the detected treetops as markers implemented in the </w:t>
      </w:r>
      <w:r>
        <w:rPr>
          <w:rStyle w:val="VerbatimChar"/>
        </w:rPr>
        <w:t>ForestTools</w:t>
      </w:r>
      <w:r>
        <w:t xml:space="preserve"> package (Plowright 2018). If the automatic segmentation algorithm failed to generate a crown segment for a detected tree (e.g., often snags with a very small crown footprint), a circular crown was generated with a radius of 0.5 meters. If the segmentation generated multiple polygons for a single detected tree, only the polygon containing the detected tree was retained. Image overlap decreases near the edges of the overall flight path, which reduces the quality of the SfM processing in those areas. Thus, we excluded segmented crowns within 35 meters of the edge of the survey area.</w:t>
      </w:r>
    </w:p>
    <w:p w14:paraId="3C4FB1E6" w14:textId="77777777" w:rsidR="00120259" w:rsidRDefault="005A40DA">
      <w:pPr>
        <w:pStyle w:val="BodyText"/>
      </w:pPr>
      <w:r>
        <w:t xml:space="preserve">We used the </w:t>
      </w:r>
      <w:r>
        <w:rPr>
          <w:rStyle w:val="VerbatimChar"/>
        </w:rPr>
        <w:t>velox</w:t>
      </w:r>
      <w:r>
        <w:t xml:space="preserve"> package (Hunziker 2017) to extract all the pixel values from the orthorectified reflectance map for each of the 5 narrow bands within each segmented crown polygon. Per pixel, we additionally calculated the normalized difference vegetation index (NDVI; Rouse et al. (1973)), the normalized difference red edge (NDRE; Gitelson and Merzlyak (1994)), the red-green index (RGI; Coops et al. (2006)), the red edge chlorophyll index (CI[red edge]; Clevers and Gitelson (2013)), and the green chlorophyll index (CI[green]; Clevers and Gitelson (2013)). For each crown polygon, we calculated the mean value for each raw and derived reflectance band (5 raw; 5 derived).</w:t>
      </w:r>
    </w:p>
    <w:p w14:paraId="5868A416" w14:textId="77777777" w:rsidR="00120259" w:rsidRDefault="005A40DA">
      <w:pPr>
        <w:pStyle w:val="Heading3"/>
      </w:pPr>
      <w:bookmarkStart w:id="157" w:name="classification-of-trees"/>
      <w:bookmarkEnd w:id="157"/>
      <w:commentRangeStart w:id="158"/>
      <w:r>
        <w:t>Classification of trees</w:t>
      </w:r>
      <w:commentRangeEnd w:id="158"/>
      <w:r w:rsidR="002A45AF">
        <w:rPr>
          <w:rStyle w:val="CommentReference"/>
          <w:rFonts w:asciiTheme="minorHAnsi" w:eastAsiaTheme="minorHAnsi" w:hAnsiTheme="minorHAnsi" w:cstheme="minorBidi"/>
          <w:b w:val="0"/>
          <w:bCs w:val="0"/>
          <w:color w:val="auto"/>
        </w:rPr>
        <w:commentReference w:id="158"/>
      </w:r>
    </w:p>
    <w:p w14:paraId="416BD089" w14:textId="77777777" w:rsidR="00120259" w:rsidRDefault="005A40DA">
      <w:pPr>
        <w:pStyle w:val="FirstParagraph"/>
      </w:pPr>
      <w:r>
        <w:t>We overlaid the segmented crowns on the reflectance maps from 20 sites spanning the latitudinal and elevational gradient in the study. Using QGIS, we hand classified XXXX trees as live/dead and as one of 5 dominant species in the study area (</w:t>
      </w:r>
      <w:r>
        <w:rPr>
          <w:i/>
        </w:rPr>
        <w:t>Pinus ponderosa</w:t>
      </w:r>
      <w:r>
        <w:t xml:space="preserve">, </w:t>
      </w:r>
      <w:r>
        <w:rPr>
          <w:i/>
        </w:rPr>
        <w:t>Pinus lambertiana</w:t>
      </w:r>
      <w:r>
        <w:t xml:space="preserve">, </w:t>
      </w:r>
      <w:r>
        <w:rPr>
          <w:i/>
        </w:rPr>
        <w:t>Abies concolor</w:t>
      </w:r>
      <w:r>
        <w:t xml:space="preserve">, </w:t>
      </w:r>
      <w:r>
        <w:rPr>
          <w:i/>
        </w:rPr>
        <w:t>Calocedrus decurrens</w:t>
      </w:r>
      <w:r>
        <w:t xml:space="preserve">, or </w:t>
      </w:r>
      <w:r>
        <w:rPr>
          <w:i/>
        </w:rPr>
        <w:t>Quercus kelloggi</w:t>
      </w:r>
      <w:r>
        <w:t>) using the mapped ground data as a guide.</w:t>
      </w:r>
    </w:p>
    <w:p w14:paraId="602BEADD" w14:textId="77777777" w:rsidR="00120259" w:rsidRDefault="005A40DA">
      <w:pPr>
        <w:pStyle w:val="BodyText"/>
      </w:pPr>
      <w:r>
        <w:t xml:space="preserve">We used all 10 mean values of the reflectance bands for each tree crown polygon to predict whether the hand classified trees were alive or dead using a boosted logistic regression model implemented in the </w:t>
      </w:r>
      <w:r>
        <w:rPr>
          <w:rStyle w:val="VerbatimChar"/>
        </w:rPr>
        <w:t>caret</w:t>
      </w:r>
      <w:r>
        <w:t xml:space="preserve"> package (Kuhn 2008). For just the living trees, we similarly used all 10 reflectance values to predict the tree species using regularized discriminant analysis implemented in the </w:t>
      </w:r>
      <w:r>
        <w:rPr>
          <w:rStyle w:val="VerbatimChar"/>
        </w:rPr>
        <w:t>caret</w:t>
      </w:r>
      <w:r>
        <w:t xml:space="preserve"> package, which proved to have the highest accuracy for a training dataset (accuracy = XXXXX, kappa = XXXXX).</w:t>
      </w:r>
    </w:p>
    <w:p w14:paraId="0FDE0AFC" w14:textId="77777777" w:rsidR="00120259" w:rsidRDefault="005A40DA">
      <w:pPr>
        <w:pStyle w:val="BodyText"/>
      </w:pPr>
      <w:r>
        <w:t>Finally, we used these models to classify all tree crowns in the data set as alive or dead as well as the species of living trees.</w:t>
      </w:r>
    </w:p>
    <w:p w14:paraId="54583233" w14:textId="77777777" w:rsidR="00120259" w:rsidRDefault="005A40DA">
      <w:pPr>
        <w:pStyle w:val="Heading3"/>
      </w:pPr>
      <w:bookmarkStart w:id="159" w:name="allometric-scaling-of-height-to-basal-ar"/>
      <w:bookmarkEnd w:id="159"/>
      <w:r>
        <w:t>Allometric scaling of height to basal area</w:t>
      </w:r>
    </w:p>
    <w:p w14:paraId="568AA166" w14:textId="3CE6D68B" w:rsidR="00120259" w:rsidRDefault="005A40DA">
      <w:pPr>
        <w:pStyle w:val="FirstParagraph"/>
      </w:pPr>
      <w:r>
        <w:t xml:space="preserve">We converted the height of each tree </w:t>
      </w:r>
      <w:del w:id="160" w:author="Connie Millar [12]" w:date="2019-04-05T09:05:00Z">
        <w:r w:rsidDel="002A45AF">
          <w:delText xml:space="preserve">determined </w:delText>
        </w:r>
      </w:del>
      <w:r>
        <w:t>using the canopy height model to its basal area. Using the tree height and diameter at breast height (DBH; breast height = 1.37m) ground data from Fettig et al. (2019), we fit a simple linear regression to predict DBH from height for each of the 5 dominant species. Using the model-classified tree species of each segmented tree, we used the corresponding linear relationship for that species to estimate the DBH given the tree’s height. We then calculated each tree’s basal area, assuming no tapering from breast height.</w:t>
      </w:r>
    </w:p>
    <w:p w14:paraId="1F5E9BDA" w14:textId="77777777" w:rsidR="00120259" w:rsidRDefault="005A40DA">
      <w:pPr>
        <w:pStyle w:val="Heading3"/>
      </w:pPr>
      <w:bookmarkStart w:id="161" w:name="note-on-assumptions-about-dead-trees"/>
      <w:bookmarkEnd w:id="161"/>
      <w:r>
        <w:t>Note on assumptions about dead trees</w:t>
      </w:r>
    </w:p>
    <w:p w14:paraId="0B8DACDA" w14:textId="77777777" w:rsidR="00120259" w:rsidRDefault="005A40DA">
      <w:pPr>
        <w:pStyle w:val="FirstParagraph"/>
      </w:pPr>
      <w:r>
        <w:t xml:space="preserve">For the purposes of this study, we assumed that all dead trees were ponderosa pine and were thus host trees. This is a reasonably good assumption, given that Fettig et al. (2019) found that </w:t>
      </w:r>
      <w:commentRangeStart w:id="162"/>
      <w:r>
        <w:t xml:space="preserve">73.4% of the dead trees </w:t>
      </w:r>
      <w:commentRangeEnd w:id="162"/>
      <w:r w:rsidR="002A45AF">
        <w:rPr>
          <w:rStyle w:val="CommentReference"/>
        </w:rPr>
        <w:commentReference w:id="162"/>
      </w:r>
      <w:r>
        <w:t>in the coincident ground plots were ponderosa pine.</w:t>
      </w:r>
    </w:p>
    <w:p w14:paraId="552CD294" w14:textId="77777777" w:rsidR="00120259" w:rsidRDefault="005A40DA">
      <w:pPr>
        <w:pStyle w:val="Heading3"/>
      </w:pPr>
      <w:bookmarkStart w:id="163" w:name="rasterizing-individual-tree-data"/>
      <w:bookmarkEnd w:id="163"/>
      <w:r>
        <w:t>Rasterizing individual tree data</w:t>
      </w:r>
    </w:p>
    <w:p w14:paraId="33975820" w14:textId="77777777" w:rsidR="00120259" w:rsidRDefault="005A40DA">
      <w:pPr>
        <w:pStyle w:val="FirstParagraph"/>
      </w:pPr>
      <w:r>
        <w:t>Because the tree detection algorithms were validated against ground data at the plot level, we rasterized the classified trees at a spatial resolution similar to that of the ground plots (rasterized to 20m x 20m equalling 400 m</w:t>
      </w:r>
      <w:r>
        <w:rPr>
          <w:vertAlign w:val="superscript"/>
        </w:rPr>
        <w:t>2</w:t>
      </w:r>
      <w:r>
        <w:t>; circular ground plots with 11.35m radius equalling 404 m</w:t>
      </w:r>
      <w:r>
        <w:rPr>
          <w:vertAlign w:val="superscript"/>
        </w:rPr>
        <w:t>2</w:t>
      </w:r>
      <w:r>
        <w:t>). In each raster cell, we tallied: number of alive trees, number of dead trees, number of ponderosa pine trees, number of non-ponderosa pine trees, basal area of ponderosa pine trees, basal area of non-ponderosa pine trees.</w:t>
      </w:r>
    </w:p>
    <w:p w14:paraId="501C8DBA" w14:textId="77777777" w:rsidR="00120259" w:rsidRDefault="005A40DA">
      <w:pPr>
        <w:pStyle w:val="Heading3"/>
      </w:pPr>
      <w:bookmarkStart w:id="164" w:name="environmental-data"/>
      <w:bookmarkEnd w:id="164"/>
      <w:r>
        <w:t>Environmental data</w:t>
      </w:r>
    </w:p>
    <w:p w14:paraId="72760B0F" w14:textId="500BC51A" w:rsidR="00120259" w:rsidRDefault="005A40DA">
      <w:pPr>
        <w:pStyle w:val="FirstParagraph"/>
      </w:pPr>
      <w:r>
        <w:t xml:space="preserve">We used climatic water deficit (CWD) (Stephenson 1998) from the 1980-2010 mean value of the basin characterization model (Flint et al. 2013) as an integrated measure of temperature and moisture conditions for each cell. Higher values of CWD correspond to hotter, drier conditions and lower values correspond to cooler, wetter </w:t>
      </w:r>
      <w:del w:id="165" w:author="Connie Millar [13]" w:date="2019-04-05T09:06:00Z">
        <w:r w:rsidDel="00BA279E">
          <w:delText xml:space="preserve">conditions </w:delText>
        </w:r>
      </w:del>
      <w:ins w:id="166" w:author="Connie Millar [13]" w:date="2019-04-05T09:06:00Z">
        <w:r w:rsidR="00BA279E">
          <w:t>conditions.</w:t>
        </w:r>
        <w:r w:rsidR="00BA279E">
          <w:t xml:space="preserve"> </w:t>
        </w:r>
      </w:ins>
      <w:r>
        <w:t>CWD has been shown to correlate well with broad patterns of tree mortality in the Sierra Nevada (Young et al. 2017)</w:t>
      </w:r>
      <w:ins w:id="167" w:author="Connie Millar [13]" w:date="2019-04-05T09:07:00Z">
        <w:r w:rsidR="00BA279E">
          <w:t>, including pines succumbing to bark beetle (Millar et al., 2012)</w:t>
        </w:r>
      </w:ins>
      <w:r>
        <w:t xml:space="preserve">. We resampled the climatic water deficit product using bilinear interpolation implemented in the </w:t>
      </w:r>
      <w:r>
        <w:rPr>
          <w:rStyle w:val="VerbatimChar"/>
        </w:rPr>
        <w:t>raster</w:t>
      </w:r>
      <w:r>
        <w:t xml:space="preserve"> package to match the 20m x 20m spatial scale of the other variables. We converted the CWD value for each cell into a z-score representing that cell’s deviation from the mean CWD across the climatic range of Sierra Nevada ponderosa pine as determined from XXXXX herbarium records described in Baldwin et al. (2017). Thus, a CWD z-score of one would indicate that the CWD at that cell is one standard deviation hotter/drier than the mean CWD across all geolocated herbarium records for ponderosa pine in the Sierra Nevada.</w:t>
      </w:r>
    </w:p>
    <w:p w14:paraId="35932D45" w14:textId="77777777" w:rsidR="00120259" w:rsidRDefault="005A40DA">
      <w:pPr>
        <w:pStyle w:val="Heading3"/>
      </w:pPr>
      <w:bookmarkStart w:id="168" w:name="statistical-model"/>
      <w:bookmarkEnd w:id="168"/>
      <w:r>
        <w:t>Statistical model</w:t>
      </w:r>
    </w:p>
    <w:p w14:paraId="6A3C7C6B" w14:textId="77777777" w:rsidR="00120259" w:rsidRDefault="005A40DA">
      <w:pPr>
        <w:pStyle w:val="FirstParagraph"/>
      </w:pPr>
      <w:r>
        <w:t>We used a generalized linear model with a zero-inflated binomial response and a logit link to predict the probability of ponderosa pine mortality within each raster cell as a function of the crossed effects of ponderosa pine quadratic mean diameter and density added to the crossed effect of overall quadratic mean diameter and density as well as the interaction of each summand with climatic water deficit at each site.</w:t>
      </w:r>
    </w:p>
    <w:p w14:paraId="2D7DF23C" w14:textId="77777777" w:rsidR="00120259" w:rsidRDefault="005A40DA">
      <w:pPr>
        <w:pStyle w:val="BodyText"/>
      </w:pPr>
      <w:r>
        <w:t xml:space="preserve">To measure and account for spatial autocorrelation of the bark beetle behavioral processes underlying ponderosa mortality, we first subsampled the data at each site to a random selection of 200, 20m x 20m cells representing approximately 27.5% of the surveyed area. With these subsampled data, we included a separate exact Gaussian process term per site of the interaction between the x- and y-position of each cell using the </w:t>
      </w:r>
      <w:r>
        <w:rPr>
          <w:rStyle w:val="VerbatimChar"/>
        </w:rPr>
        <w:t>gp()</w:t>
      </w:r>
      <w:r>
        <w:t xml:space="preserve"> function in the </w:t>
      </w:r>
      <w:r>
        <w:rPr>
          <w:rStyle w:val="VerbatimChar"/>
        </w:rPr>
        <w:t>brms</w:t>
      </w:r>
      <w:r>
        <w:t xml:space="preserve"> package (Bürkner 2017). The Gaussian process accounts for spatial autocorrelation in the model by jointly estimating the spatial covariance of the response variable with the effects of the other covariates.</w:t>
      </w:r>
    </w:p>
    <w:p w14:paraId="53C2A7B6" w14:textId="77777777" w:rsidR="00120259" w:rsidRDefault="004E00F4">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e>
              <m:e>
                <m:r>
                  <w:rPr>
                    <w:rFonts w:ascii="Cambria Math" w:hAnsi="Cambria Math"/>
                  </w:rPr>
                  <m:t> </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e>
                        <m:e>
                          <m:r>
                            <w:rPr>
                              <w:rFonts w:ascii="Cambria Math" w:hAnsi="Cambria Math"/>
                            </w:rPr>
                            <m:t>p</m:t>
                          </m:r>
                        </m:e>
                      </m:mr>
                      <m:mr>
                        <m:e>
                          <m:r>
                            <w:rPr>
                              <w:rFonts w:ascii="Cambria Math" w:hAnsi="Cambria Math"/>
                            </w:rPr>
                            <m:t>Binom(</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e>
                        <m:e>
                          <m:r>
                            <w:rPr>
                              <w:rFonts w:ascii="Cambria Math" w:hAnsi="Cambria Math"/>
                            </w:rPr>
                            <m:t>1-p</m:t>
                          </m:r>
                        </m:e>
                      </m:mr>
                    </m:m>
                  </m:e>
                </m:d>
              </m:e>
            </m:mr>
            <m:mr>
              <m:e>
                <m:r>
                  <w:rPr>
                    <w:rFonts w:ascii="Cambria Math" w:hAnsi="Cambria Math"/>
                  </w:rPr>
                  <m:t>logit(</m:t>
                </m:r>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e>
              <m:e>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 +</m:t>
                </m:r>
              </m:e>
            </m:mr>
            <m:mr>
              <m:e/>
              <m:e>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cwd,j</m:t>
                    </m:r>
                  </m:sub>
                </m:sSub>
                <m:r>
                  <w:rPr>
                    <w:rFonts w:ascii="Cambria Math" w:hAnsi="Cambria Math"/>
                  </w:rPr>
                  <m:t> +</m:t>
                </m:r>
              </m:e>
            </m:mr>
            <m:mr>
              <m:e/>
              <m:e>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cwd,j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pipoQMD,i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pipoDensity,i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pipoQMD,i</m:t>
                    </m:r>
                  </m:sub>
                </m:sSub>
                <m:sSub>
                  <m:sSubPr>
                    <m:ctrlPr>
                      <w:rPr>
                        <w:rFonts w:ascii="Cambria Math" w:hAnsi="Cambria Math"/>
                      </w:rPr>
                    </m:ctrlPr>
                  </m:sSubPr>
                  <m:e>
                    <m:r>
                      <w:rPr>
                        <w:rFonts w:ascii="Cambria Math" w:hAnsi="Cambria Math"/>
                      </w:rPr>
                      <m:t>X</m:t>
                    </m:r>
                  </m:e>
                  <m:sub>
                    <m:r>
                      <w:rPr>
                        <w:rFonts w:ascii="Cambria Math" w:hAnsi="Cambria Math"/>
                      </w:rPr>
                      <m:t>pipoDensity,i</m:t>
                    </m:r>
                  </m:sub>
                </m:sSub>
                <m:r>
                  <w:rPr>
                    <w:rFonts w:ascii="Cambria Math" w:hAnsi="Cambria Math"/>
                  </w:rPr>
                  <m:t>) +</m:t>
                </m:r>
              </m:e>
            </m:mr>
            <m:mr>
              <m:e/>
              <m:e>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cwd,j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sSub>
                  <m:sSubPr>
                    <m:ctrlPr>
                      <w:rPr>
                        <w:rFonts w:ascii="Cambria Math" w:hAnsi="Cambria Math"/>
                      </w:rPr>
                    </m:ctrlPr>
                  </m:sSubPr>
                  <m:e>
                    <m:r>
                      <w:rPr>
                        <w:rFonts w:ascii="Cambria Math" w:hAnsi="Cambria Math"/>
                      </w:rPr>
                      <m:t>X</m:t>
                    </m:r>
                  </m:e>
                  <m:sub>
                    <m:r>
                      <w:rPr>
                        <w:rFonts w:ascii="Cambria Math" w:hAnsi="Cambria Math"/>
                      </w:rPr>
                      <m:t>overallQMD,i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6</m:t>
                    </m:r>
                  </m:sub>
                </m:sSub>
                <m:sSub>
                  <m:sSubPr>
                    <m:ctrlPr>
                      <w:rPr>
                        <w:rFonts w:ascii="Cambria Math" w:hAnsi="Cambria Math"/>
                      </w:rPr>
                    </m:ctrlPr>
                  </m:sSubPr>
                  <m:e>
                    <m:r>
                      <w:rPr>
                        <w:rFonts w:ascii="Cambria Math" w:hAnsi="Cambria Math"/>
                      </w:rPr>
                      <m:t>X</m:t>
                    </m:r>
                  </m:e>
                  <m:sub>
                    <m:r>
                      <w:rPr>
                        <w:rFonts w:ascii="Cambria Math" w:hAnsi="Cambria Math"/>
                      </w:rPr>
                      <m:t>overallDensity,i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7</m:t>
                    </m:r>
                  </m:sub>
                </m:sSub>
                <m:sSub>
                  <m:sSubPr>
                    <m:ctrlPr>
                      <w:rPr>
                        <w:rFonts w:ascii="Cambria Math" w:hAnsi="Cambria Math"/>
                      </w:rPr>
                    </m:ctrlPr>
                  </m:sSubPr>
                  <m:e>
                    <m:r>
                      <w:rPr>
                        <w:rFonts w:ascii="Cambria Math" w:hAnsi="Cambria Math"/>
                      </w:rPr>
                      <m:t>X</m:t>
                    </m:r>
                  </m:e>
                  <m:sub>
                    <m:r>
                      <w:rPr>
                        <w:rFonts w:ascii="Cambria Math" w:hAnsi="Cambria Math"/>
                      </w:rPr>
                      <m:t>overallQMD,i</m:t>
                    </m:r>
                  </m:sub>
                </m:sSub>
                <m:sSub>
                  <m:sSubPr>
                    <m:ctrlPr>
                      <w:rPr>
                        <w:rFonts w:ascii="Cambria Math" w:hAnsi="Cambria Math"/>
                      </w:rPr>
                    </m:ctrlPr>
                  </m:sSubPr>
                  <m:e>
                    <m:r>
                      <w:rPr>
                        <w:rFonts w:ascii="Cambria Math" w:hAnsi="Cambria Math"/>
                      </w:rPr>
                      <m:t>X</m:t>
                    </m:r>
                  </m:e>
                  <m:sub>
                    <m:r>
                      <w:rPr>
                        <w:rFonts w:ascii="Cambria Math" w:hAnsi="Cambria Math"/>
                      </w:rPr>
                      <m:t>overallDensity,i</m:t>
                    </m:r>
                  </m:sub>
                </m:sSub>
                <m:r>
                  <w:rPr>
                    <w:rFonts w:ascii="Cambria Math" w:hAnsi="Cambria Math"/>
                  </w:rPr>
                  <m:t>) +</m:t>
                </m:r>
              </m:e>
            </m:mr>
            <m:mr>
              <m:e/>
              <m:e>
                <m:sSub>
                  <m:sSubPr>
                    <m:ctrlPr>
                      <w:rPr>
                        <w:rFonts w:ascii="Cambria Math" w:hAnsi="Cambria Math"/>
                      </w:rPr>
                    </m:ctrlPr>
                  </m:sSubPr>
                  <m:e>
                    <m:r>
                      <m:rPr>
                        <m:scr m:val="script"/>
                        <m:sty m:val="p"/>
                      </m:rPr>
                      <w:rPr>
                        <w:rFonts w:ascii="Cambria Math" w:hAnsi="Cambria Math"/>
                      </w:rPr>
                      <m:t>GP</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mr>
          </m:m>
        </m:oMath>
      </m:oMathPara>
    </w:p>
    <w:p w14:paraId="6DA8C8A2" w14:textId="77777777" w:rsidR="00120259" w:rsidRDefault="005A40DA">
      <w:pPr>
        <w:pStyle w:val="FirstParagraph"/>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number of dead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sum of the dead trees and live ponderosa pine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oMath>
      <w:r>
        <w:t xml:space="preserve"> is the probability of ponderosa pine tree mortality in cell </w:t>
      </w:r>
      <m:oMath>
        <m:r>
          <w:rPr>
            <w:rFonts w:ascii="Cambria Math" w:hAnsi="Cambria Math"/>
          </w:rPr>
          <m:t>i</m:t>
        </m:r>
      </m:oMath>
      <w:r>
        <w:t xml:space="preserve">, </w:t>
      </w:r>
      <m:oMath>
        <m:r>
          <w:rPr>
            <w:rFonts w:ascii="Cambria Math" w:hAnsi="Cambria Math"/>
          </w:rPr>
          <m:t>p</m:t>
        </m:r>
      </m:oMath>
      <w:r>
        <w:t xml:space="preserve"> is the probability of there being zero dead trees in a cell arising as a result of an unmodeled process, </w:t>
      </w:r>
      <m:oMath>
        <m:sSub>
          <m:sSubPr>
            <m:ctrlPr>
              <w:rPr>
                <w:rFonts w:ascii="Cambria Math" w:hAnsi="Cambria Math"/>
              </w:rPr>
            </m:ctrlPr>
          </m:sSubPr>
          <m:e>
            <m:r>
              <w:rPr>
                <w:rFonts w:ascii="Cambria Math" w:hAnsi="Cambria Math"/>
              </w:rPr>
              <m:t>X</m:t>
            </m:r>
          </m:e>
          <m:sub>
            <m:r>
              <w:rPr>
                <w:rFonts w:ascii="Cambria Math" w:hAnsi="Cambria Math"/>
              </w:rPr>
              <m:t>cwd,j</m:t>
            </m:r>
          </m:sub>
        </m:sSub>
      </m:oMath>
      <w:r>
        <w:t xml:space="preserve"> is the z-score of climatic water deficit for site </w:t>
      </w:r>
      <m:oMath>
        <m:r>
          <w:rPr>
            <w:rFonts w:ascii="Cambria Math" w:hAnsi="Cambria Math"/>
          </w:rPr>
          <m:t>j</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pipoQMD,i</m:t>
            </m:r>
          </m:sub>
        </m:sSub>
      </m:oMath>
      <w:r>
        <w:t xml:space="preserve"> is the scaled quadratic mean diameter of ponderosa pine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pipoDensity,i</m:t>
            </m:r>
          </m:sub>
        </m:sSub>
      </m:oMath>
      <w:r>
        <w:t xml:space="preserve"> is the scaled density of ponderosa pine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overallQMD,i</m:t>
            </m:r>
          </m:sub>
        </m:sSub>
      </m:oMath>
      <w:r>
        <w:t xml:space="preserve"> is the scaled quadratic mean diameter of all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overallDensity,i</m:t>
            </m:r>
          </m:sub>
        </m:sSub>
      </m:oMath>
      <w:r>
        <w:t xml:space="preserve"> is the scaled density of all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are the x- and y- coordinates of the centroid of the cell in an EPSG3310 coordinate reference system, and </w:t>
      </w:r>
      <m:oMath>
        <m:sSub>
          <m:sSubPr>
            <m:ctrlPr>
              <w:rPr>
                <w:rFonts w:ascii="Cambria Math" w:hAnsi="Cambria Math"/>
              </w:rPr>
            </m:ctrlPr>
          </m:sSubPr>
          <m:e>
            <m:r>
              <m:rPr>
                <m:scr m:val="script"/>
                <m:sty m:val="p"/>
              </m:rPr>
              <w:rPr>
                <w:rFonts w:ascii="Cambria Math" w:hAnsi="Cambria Math"/>
              </w:rPr>
              <m:t>GP</m:t>
            </m:r>
          </m:e>
          <m:sub>
            <m:r>
              <w:rPr>
                <w:rFonts w:ascii="Cambria Math" w:hAnsi="Cambria Math"/>
              </w:rPr>
              <m:t>j</m:t>
            </m:r>
          </m:sub>
        </m:sSub>
      </m:oMath>
      <w:r>
        <w:t xml:space="preserve"> represents the exact Gaussian process describing the spatial covariance between cells at site </w:t>
      </w:r>
      <m:oMath>
        <m:r>
          <w:rPr>
            <w:rFonts w:ascii="Cambria Math" w:hAnsi="Cambria Math"/>
          </w:rPr>
          <m:t>j</m:t>
        </m:r>
      </m:oMath>
      <w:r>
        <w:t>.</w:t>
      </w:r>
    </w:p>
    <w:p w14:paraId="7F25CEAE" w14:textId="77777777" w:rsidR="00120259" w:rsidRDefault="005A40DA">
      <w:pPr>
        <w:pStyle w:val="BodyText"/>
      </w:pPr>
      <w:r>
        <w:t xml:space="preserve">We used 4 chains with 2000 iterations each (1000 warmup, 1000 samples), and confirmed chain convergence by ensuring all </w:t>
      </w:r>
      <w:r>
        <w:rPr>
          <w:rStyle w:val="VerbatimChar"/>
        </w:rPr>
        <w:t>Rhat</w:t>
      </w:r>
      <w:r>
        <w:t xml:space="preserve"> values were less than 1.1 (Brooks and Gelman 1998). We used posterior predictive checks to visually confirm model performance by overlaying the density curves of the predicted number of dead trees per cell over the observed number (Gabry et al. 2019). For the posterior predictive checks, we used 50 random samples from the model fit to generate 50 density curves and ensured curves were centered on the observed distribution, paying special attention to model performance at capturing counts of zero.</w:t>
      </w:r>
    </w:p>
    <w:p w14:paraId="6876F5B3" w14:textId="77777777" w:rsidR="00120259" w:rsidRDefault="005A40DA">
      <w:pPr>
        <w:pStyle w:val="Heading3"/>
      </w:pPr>
      <w:bookmarkStart w:id="169" w:name="software-and-data-availability"/>
      <w:bookmarkEnd w:id="169"/>
      <w:r>
        <w:t>Software and data availability</w:t>
      </w:r>
    </w:p>
    <w:p w14:paraId="36BCC40C" w14:textId="77777777" w:rsidR="00120259" w:rsidRDefault="005A40DA">
      <w:pPr>
        <w:pStyle w:val="FirstParagraph"/>
      </w:pPr>
      <w:r>
        <w:t xml:space="preserve">All data are available via the Open Science Framework. Statistical analyses were performed using the </w:t>
      </w:r>
      <w:r>
        <w:rPr>
          <w:rStyle w:val="VerbatimChar"/>
        </w:rPr>
        <w:t>brms</w:t>
      </w:r>
      <w:r>
        <w:t xml:space="preserve"> packages. With the exception of the SfM software (Pix4Dmapper Cloud) and the GIS software QGIS, all data carpentry and analyses were performed using </w:t>
      </w:r>
      <w:r>
        <w:rPr>
          <w:rStyle w:val="VerbatimChar"/>
        </w:rPr>
        <w:t>R</w:t>
      </w:r>
      <w:r>
        <w:t xml:space="preserve"> (R Core Team 2018).</w:t>
      </w:r>
    </w:p>
    <w:p w14:paraId="02B9C90B" w14:textId="77777777" w:rsidR="00120259" w:rsidRDefault="005A40DA">
      <w:pPr>
        <w:pStyle w:val="Heading2"/>
      </w:pPr>
      <w:bookmarkStart w:id="170" w:name="results"/>
      <w:bookmarkEnd w:id="170"/>
      <w:r>
        <w:t>Results</w:t>
      </w:r>
    </w:p>
    <w:p w14:paraId="2C6265D1" w14:textId="79584420" w:rsidR="00120259" w:rsidRDefault="005A40DA">
      <w:pPr>
        <w:pStyle w:val="TableCaption"/>
      </w:pPr>
      <w:r>
        <w:t>Site characteristics for each of the 32 sites. The site name consists of the forest name, elevation band, and rep</w:t>
      </w:r>
      <w:ins w:id="171" w:author="Connie Millar [14]" w:date="2019-04-05T09:08:00Z">
        <w:r w:rsidR="00BA279E">
          <w:t>lication</w:t>
        </w:r>
      </w:ins>
      <w:r>
        <w:t xml:space="preserve"> separated by an underscore. The Eldorado National Forest is ‘eldo’, the Stanislaus National Forest is ‘stan’, the Sierra National Forest is ‘sier’, and the Sequoia National Forest is ‘sequ’. The elevation band represents the lower bounds (in </w:t>
      </w:r>
      <w:del w:id="172" w:author="Connie Millar [14]" w:date="2019-04-05T09:08:00Z">
        <w:r w:rsidDel="00BA279E">
          <w:delText>feet</w:delText>
        </w:r>
      </w:del>
      <w:ins w:id="173" w:author="Connie Millar [14]" w:date="2019-04-05T09:08:00Z">
        <w:r w:rsidR="00BA279E">
          <w:t>meters -- convert</w:t>
        </w:r>
      </w:ins>
      <w:r>
        <w:t xml:space="preserve">) of the </w:t>
      </w:r>
      <w:del w:id="174" w:author="Connie Millar [14]" w:date="2019-04-05T09:08:00Z">
        <w:r w:rsidDel="00BA279E">
          <w:delText>1000 foot</w:delText>
        </w:r>
      </w:del>
      <w:ins w:id="175" w:author="Connie Millar [14]" w:date="2019-04-05T09:08:00Z">
        <w:r w:rsidR="00BA279E">
          <w:t>convert to meters</w:t>
        </w:r>
      </w:ins>
      <w:r>
        <w:t xml:space="preserve"> elevation bands. Thus ‘3k’ implies that site was located between </w:t>
      </w:r>
      <w:del w:id="176" w:author="Connie Millar [14]" w:date="2019-04-05T09:08:00Z">
        <w:r w:rsidDel="00BA279E">
          <w:delText>3,000 and 4,000 feet</w:delText>
        </w:r>
      </w:del>
      <w:ins w:id="177" w:author="Connie Millar [14]" w:date="2019-04-05T09:08:00Z">
        <w:r w:rsidR="00BA279E">
          <w:t>convert to meters</w:t>
        </w:r>
      </w:ins>
      <w:r>
        <w:t>. Aerially detected mortality and density of the whole site is presented along with the mortality and density calculated from the ground data (aerial / ground).</w:t>
      </w:r>
      <w:ins w:id="178" w:author="Connie Millar [14]" w:date="2019-04-05T09:09:00Z">
        <w:r w:rsidR="00BA279E">
          <w:t xml:space="preserve"> “tpha” is trees/ha.</w:t>
        </w:r>
      </w:ins>
    </w:p>
    <w:tbl>
      <w:tblPr>
        <w:tblW w:w="0" w:type="pct"/>
        <w:tblLook w:val="07E0" w:firstRow="1" w:lastRow="1" w:firstColumn="1" w:lastColumn="1" w:noHBand="1" w:noVBand="1"/>
        <w:tblCaption w:val="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in feet) of the 1000 foot elevation bands. Thus 3k implies that site was located between 3,000 and 4,000 feet. Aerially detected mortality and density of the whole site is presented along with the mortality and density calculated from the ground data (aerial / ground)."/>
      </w:tblPr>
      <w:tblGrid>
        <w:gridCol w:w="1270"/>
        <w:gridCol w:w="1103"/>
        <w:gridCol w:w="1199"/>
        <w:gridCol w:w="1320"/>
        <w:gridCol w:w="2246"/>
        <w:gridCol w:w="2438"/>
      </w:tblGrid>
      <w:tr w:rsidR="00120259" w14:paraId="054BB314" w14:textId="77777777">
        <w:tc>
          <w:tcPr>
            <w:tcW w:w="0" w:type="auto"/>
            <w:tcBorders>
              <w:bottom w:val="single" w:sz="0" w:space="0" w:color="auto"/>
            </w:tcBorders>
            <w:vAlign w:val="bottom"/>
          </w:tcPr>
          <w:p w14:paraId="55E8CCF5" w14:textId="77777777" w:rsidR="00120259" w:rsidRDefault="005A40DA">
            <w:pPr>
              <w:pStyle w:val="Compact"/>
            </w:pPr>
            <w:r>
              <w:t>Site</w:t>
            </w:r>
          </w:p>
        </w:tc>
        <w:tc>
          <w:tcPr>
            <w:tcW w:w="0" w:type="auto"/>
            <w:tcBorders>
              <w:bottom w:val="single" w:sz="0" w:space="0" w:color="auto"/>
            </w:tcBorders>
            <w:vAlign w:val="bottom"/>
          </w:tcPr>
          <w:p w14:paraId="5F0BAF2A" w14:textId="77777777" w:rsidR="00120259" w:rsidRDefault="005A40DA">
            <w:pPr>
              <w:pStyle w:val="Compact"/>
              <w:jc w:val="right"/>
            </w:pPr>
            <w:r>
              <w:t>CWD (mm)</w:t>
            </w:r>
          </w:p>
        </w:tc>
        <w:tc>
          <w:tcPr>
            <w:tcW w:w="0" w:type="auto"/>
            <w:tcBorders>
              <w:bottom w:val="single" w:sz="0" w:space="0" w:color="auto"/>
            </w:tcBorders>
            <w:vAlign w:val="bottom"/>
          </w:tcPr>
          <w:p w14:paraId="5E4BC821" w14:textId="77777777" w:rsidR="00120259" w:rsidRDefault="005A40DA">
            <w:pPr>
              <w:pStyle w:val="Compact"/>
              <w:jc w:val="right"/>
            </w:pPr>
            <w:r>
              <w:t>CWD (z-score)</w:t>
            </w:r>
          </w:p>
        </w:tc>
        <w:tc>
          <w:tcPr>
            <w:tcW w:w="0" w:type="auto"/>
            <w:tcBorders>
              <w:bottom w:val="single" w:sz="0" w:space="0" w:color="auto"/>
            </w:tcBorders>
            <w:vAlign w:val="bottom"/>
          </w:tcPr>
          <w:p w14:paraId="1C498D15" w14:textId="77777777" w:rsidR="00120259" w:rsidRDefault="005A40DA">
            <w:pPr>
              <w:pStyle w:val="Compact"/>
              <w:jc w:val="right"/>
            </w:pPr>
            <w:r>
              <w:t>Survey area (ha)</w:t>
            </w:r>
          </w:p>
        </w:tc>
        <w:tc>
          <w:tcPr>
            <w:tcW w:w="0" w:type="auto"/>
            <w:tcBorders>
              <w:bottom w:val="single" w:sz="0" w:space="0" w:color="auto"/>
            </w:tcBorders>
            <w:vAlign w:val="bottom"/>
          </w:tcPr>
          <w:p w14:paraId="4CB6121B" w14:textId="77777777" w:rsidR="00120259" w:rsidRDefault="005A40DA">
            <w:pPr>
              <w:pStyle w:val="Compact"/>
            </w:pPr>
            <w:r>
              <w:t>Mortality (aerial/ground)</w:t>
            </w:r>
          </w:p>
        </w:tc>
        <w:tc>
          <w:tcPr>
            <w:tcW w:w="0" w:type="auto"/>
            <w:tcBorders>
              <w:bottom w:val="single" w:sz="0" w:space="0" w:color="auto"/>
            </w:tcBorders>
            <w:vAlign w:val="bottom"/>
          </w:tcPr>
          <w:p w14:paraId="7FE1677A" w14:textId="77777777" w:rsidR="00120259" w:rsidRDefault="005A40DA">
            <w:pPr>
              <w:pStyle w:val="Compact"/>
            </w:pPr>
            <w:r>
              <w:t>Density (tpha; aerial/ground)</w:t>
            </w:r>
          </w:p>
        </w:tc>
      </w:tr>
      <w:tr w:rsidR="00120259" w14:paraId="1742F404" w14:textId="77777777">
        <w:tc>
          <w:tcPr>
            <w:tcW w:w="0" w:type="auto"/>
          </w:tcPr>
          <w:p w14:paraId="4421AE34" w14:textId="77777777" w:rsidR="00120259" w:rsidRDefault="005A40DA">
            <w:pPr>
              <w:pStyle w:val="Compact"/>
            </w:pPr>
            <w:r>
              <w:t>eldo_3k_1</w:t>
            </w:r>
          </w:p>
        </w:tc>
        <w:tc>
          <w:tcPr>
            <w:tcW w:w="0" w:type="auto"/>
          </w:tcPr>
          <w:p w14:paraId="5B24D39C" w14:textId="77777777" w:rsidR="00120259" w:rsidRDefault="005A40DA">
            <w:pPr>
              <w:pStyle w:val="Compact"/>
              <w:jc w:val="right"/>
            </w:pPr>
            <w:r>
              <w:t>678.45</w:t>
            </w:r>
          </w:p>
        </w:tc>
        <w:tc>
          <w:tcPr>
            <w:tcW w:w="0" w:type="auto"/>
          </w:tcPr>
          <w:p w14:paraId="2ED6F5E5" w14:textId="77777777" w:rsidR="00120259" w:rsidRDefault="005A40DA">
            <w:pPr>
              <w:pStyle w:val="Compact"/>
              <w:jc w:val="right"/>
            </w:pPr>
            <w:r>
              <w:t>0.32</w:t>
            </w:r>
          </w:p>
        </w:tc>
        <w:tc>
          <w:tcPr>
            <w:tcW w:w="0" w:type="auto"/>
          </w:tcPr>
          <w:p w14:paraId="07A40D17" w14:textId="77777777" w:rsidR="00120259" w:rsidRDefault="005A40DA">
            <w:pPr>
              <w:pStyle w:val="Compact"/>
              <w:jc w:val="right"/>
            </w:pPr>
            <w:r>
              <w:t>31.02</w:t>
            </w:r>
          </w:p>
        </w:tc>
        <w:tc>
          <w:tcPr>
            <w:tcW w:w="0" w:type="auto"/>
          </w:tcPr>
          <w:p w14:paraId="3B96D5FE" w14:textId="77777777" w:rsidR="00120259" w:rsidRDefault="005A40DA">
            <w:pPr>
              <w:pStyle w:val="Compact"/>
            </w:pPr>
            <w:r>
              <w:t>0.11/0.61</w:t>
            </w:r>
          </w:p>
        </w:tc>
        <w:tc>
          <w:tcPr>
            <w:tcW w:w="0" w:type="auto"/>
          </w:tcPr>
          <w:p w14:paraId="249C3250" w14:textId="77777777" w:rsidR="00120259" w:rsidRDefault="005A40DA">
            <w:pPr>
              <w:pStyle w:val="Compact"/>
            </w:pPr>
            <w:r>
              <w:t>630.01/410.19</w:t>
            </w:r>
          </w:p>
        </w:tc>
      </w:tr>
      <w:tr w:rsidR="00120259" w14:paraId="7A4F31F2" w14:textId="77777777">
        <w:tc>
          <w:tcPr>
            <w:tcW w:w="0" w:type="auto"/>
          </w:tcPr>
          <w:p w14:paraId="7E9805D5" w14:textId="77777777" w:rsidR="00120259" w:rsidRDefault="005A40DA">
            <w:pPr>
              <w:pStyle w:val="Compact"/>
            </w:pPr>
            <w:r>
              <w:t>eldo_3k_2</w:t>
            </w:r>
          </w:p>
        </w:tc>
        <w:tc>
          <w:tcPr>
            <w:tcW w:w="0" w:type="auto"/>
          </w:tcPr>
          <w:p w14:paraId="2924A80D" w14:textId="77777777" w:rsidR="00120259" w:rsidRDefault="005A40DA">
            <w:pPr>
              <w:pStyle w:val="Compact"/>
              <w:jc w:val="right"/>
            </w:pPr>
            <w:r>
              <w:t>706.48</w:t>
            </w:r>
          </w:p>
        </w:tc>
        <w:tc>
          <w:tcPr>
            <w:tcW w:w="0" w:type="auto"/>
          </w:tcPr>
          <w:p w14:paraId="7E4FD54F" w14:textId="77777777" w:rsidR="00120259" w:rsidRDefault="005A40DA">
            <w:pPr>
              <w:pStyle w:val="Compact"/>
              <w:jc w:val="right"/>
            </w:pPr>
            <w:r>
              <w:t>0.50</w:t>
            </w:r>
          </w:p>
        </w:tc>
        <w:tc>
          <w:tcPr>
            <w:tcW w:w="0" w:type="auto"/>
          </w:tcPr>
          <w:p w14:paraId="57B728B1" w14:textId="77777777" w:rsidR="00120259" w:rsidRDefault="005A40DA">
            <w:pPr>
              <w:pStyle w:val="Compact"/>
              <w:jc w:val="right"/>
            </w:pPr>
            <w:r>
              <w:t>30.61</w:t>
            </w:r>
          </w:p>
        </w:tc>
        <w:tc>
          <w:tcPr>
            <w:tcW w:w="0" w:type="auto"/>
          </w:tcPr>
          <w:p w14:paraId="28A0E4D8" w14:textId="77777777" w:rsidR="00120259" w:rsidRDefault="005A40DA">
            <w:pPr>
              <w:pStyle w:val="Compact"/>
            </w:pPr>
            <w:r>
              <w:t>0.12/0.36</w:t>
            </w:r>
          </w:p>
        </w:tc>
        <w:tc>
          <w:tcPr>
            <w:tcW w:w="0" w:type="auto"/>
          </w:tcPr>
          <w:p w14:paraId="3F780471" w14:textId="77777777" w:rsidR="00120259" w:rsidRDefault="005A40DA">
            <w:pPr>
              <w:pStyle w:val="Compact"/>
            </w:pPr>
            <w:r>
              <w:t>444.26/647.42</w:t>
            </w:r>
          </w:p>
        </w:tc>
      </w:tr>
      <w:tr w:rsidR="00120259" w14:paraId="7D4A0056" w14:textId="77777777">
        <w:tc>
          <w:tcPr>
            <w:tcW w:w="0" w:type="auto"/>
          </w:tcPr>
          <w:p w14:paraId="4B3C1B62" w14:textId="77777777" w:rsidR="00120259" w:rsidRDefault="005A40DA">
            <w:pPr>
              <w:pStyle w:val="Compact"/>
            </w:pPr>
            <w:r>
              <w:t>eldo_3k_3</w:t>
            </w:r>
          </w:p>
        </w:tc>
        <w:tc>
          <w:tcPr>
            <w:tcW w:w="0" w:type="auto"/>
          </w:tcPr>
          <w:p w14:paraId="5BF34BDA" w14:textId="77777777" w:rsidR="00120259" w:rsidRDefault="005A40DA">
            <w:pPr>
              <w:pStyle w:val="Compact"/>
              <w:jc w:val="right"/>
            </w:pPr>
            <w:r>
              <w:t>654.51</w:t>
            </w:r>
          </w:p>
        </w:tc>
        <w:tc>
          <w:tcPr>
            <w:tcW w:w="0" w:type="auto"/>
          </w:tcPr>
          <w:p w14:paraId="1FB1CE74" w14:textId="77777777" w:rsidR="00120259" w:rsidRDefault="005A40DA">
            <w:pPr>
              <w:pStyle w:val="Compact"/>
              <w:jc w:val="right"/>
            </w:pPr>
            <w:r>
              <w:t>0.16</w:t>
            </w:r>
          </w:p>
        </w:tc>
        <w:tc>
          <w:tcPr>
            <w:tcW w:w="0" w:type="auto"/>
          </w:tcPr>
          <w:p w14:paraId="0349ECF8" w14:textId="77777777" w:rsidR="00120259" w:rsidRDefault="005A40DA">
            <w:pPr>
              <w:pStyle w:val="Compact"/>
              <w:jc w:val="right"/>
            </w:pPr>
            <w:r>
              <w:t>30.95</w:t>
            </w:r>
          </w:p>
        </w:tc>
        <w:tc>
          <w:tcPr>
            <w:tcW w:w="0" w:type="auto"/>
          </w:tcPr>
          <w:p w14:paraId="46149BBE" w14:textId="77777777" w:rsidR="00120259" w:rsidRDefault="005A40DA">
            <w:pPr>
              <w:pStyle w:val="Compact"/>
            </w:pPr>
            <w:r>
              <w:t>0.22/0.36</w:t>
            </w:r>
          </w:p>
        </w:tc>
        <w:tc>
          <w:tcPr>
            <w:tcW w:w="0" w:type="auto"/>
          </w:tcPr>
          <w:p w14:paraId="1FA7A3F7" w14:textId="77777777" w:rsidR="00120259" w:rsidRDefault="005A40DA">
            <w:pPr>
              <w:pStyle w:val="Compact"/>
            </w:pPr>
            <w:r>
              <w:t>492.63/410.19</w:t>
            </w:r>
          </w:p>
        </w:tc>
      </w:tr>
      <w:tr w:rsidR="00120259" w14:paraId="6C1AF408" w14:textId="77777777">
        <w:tc>
          <w:tcPr>
            <w:tcW w:w="0" w:type="auto"/>
          </w:tcPr>
          <w:p w14:paraId="1AFBD9A2" w14:textId="77777777" w:rsidR="00120259" w:rsidRDefault="005A40DA">
            <w:pPr>
              <w:pStyle w:val="Compact"/>
            </w:pPr>
            <w:r>
              <w:t>eldo_4k_1</w:t>
            </w:r>
          </w:p>
        </w:tc>
        <w:tc>
          <w:tcPr>
            <w:tcW w:w="0" w:type="auto"/>
          </w:tcPr>
          <w:p w14:paraId="4AD8CF07" w14:textId="77777777" w:rsidR="00120259" w:rsidRDefault="005A40DA">
            <w:pPr>
              <w:pStyle w:val="Compact"/>
              <w:jc w:val="right"/>
            </w:pPr>
            <w:r>
              <w:t>570.43</w:t>
            </w:r>
          </w:p>
        </w:tc>
        <w:tc>
          <w:tcPr>
            <w:tcW w:w="0" w:type="auto"/>
          </w:tcPr>
          <w:p w14:paraId="7A8B1BB4" w14:textId="77777777" w:rsidR="00120259" w:rsidRDefault="005A40DA">
            <w:pPr>
              <w:pStyle w:val="Compact"/>
              <w:jc w:val="right"/>
            </w:pPr>
            <w:r>
              <w:t>-0.38</w:t>
            </w:r>
          </w:p>
        </w:tc>
        <w:tc>
          <w:tcPr>
            <w:tcW w:w="0" w:type="auto"/>
          </w:tcPr>
          <w:p w14:paraId="45B2B244" w14:textId="77777777" w:rsidR="00120259" w:rsidRDefault="005A40DA">
            <w:pPr>
              <w:pStyle w:val="Compact"/>
              <w:jc w:val="right"/>
            </w:pPr>
            <w:r>
              <w:t>28.04</w:t>
            </w:r>
          </w:p>
        </w:tc>
        <w:tc>
          <w:tcPr>
            <w:tcW w:w="0" w:type="auto"/>
          </w:tcPr>
          <w:p w14:paraId="736DA780" w14:textId="77777777" w:rsidR="00120259" w:rsidRDefault="005A40DA">
            <w:pPr>
              <w:pStyle w:val="Compact"/>
            </w:pPr>
            <w:r>
              <w:t>0.09/0.39</w:t>
            </w:r>
          </w:p>
        </w:tc>
        <w:tc>
          <w:tcPr>
            <w:tcW w:w="0" w:type="auto"/>
          </w:tcPr>
          <w:p w14:paraId="50BFE0AC" w14:textId="77777777" w:rsidR="00120259" w:rsidRDefault="005A40DA">
            <w:pPr>
              <w:pStyle w:val="Compact"/>
            </w:pPr>
            <w:r>
              <w:t>632.82/588.11</w:t>
            </w:r>
          </w:p>
        </w:tc>
      </w:tr>
      <w:tr w:rsidR="00120259" w14:paraId="7C828FA3" w14:textId="77777777">
        <w:tc>
          <w:tcPr>
            <w:tcW w:w="0" w:type="auto"/>
          </w:tcPr>
          <w:p w14:paraId="6110D708" w14:textId="77777777" w:rsidR="00120259" w:rsidRDefault="005A40DA">
            <w:pPr>
              <w:pStyle w:val="Compact"/>
            </w:pPr>
            <w:r>
              <w:t>eldo_4k_2</w:t>
            </w:r>
          </w:p>
        </w:tc>
        <w:tc>
          <w:tcPr>
            <w:tcW w:w="0" w:type="auto"/>
          </w:tcPr>
          <w:p w14:paraId="5E163F1F" w14:textId="77777777" w:rsidR="00120259" w:rsidRDefault="005A40DA">
            <w:pPr>
              <w:pStyle w:val="Compact"/>
              <w:jc w:val="right"/>
            </w:pPr>
            <w:r>
              <w:t>642.20</w:t>
            </w:r>
          </w:p>
        </w:tc>
        <w:tc>
          <w:tcPr>
            <w:tcW w:w="0" w:type="auto"/>
          </w:tcPr>
          <w:p w14:paraId="168073B6" w14:textId="77777777" w:rsidR="00120259" w:rsidRDefault="005A40DA">
            <w:pPr>
              <w:pStyle w:val="Compact"/>
              <w:jc w:val="right"/>
            </w:pPr>
            <w:r>
              <w:t>0.08</w:t>
            </w:r>
          </w:p>
        </w:tc>
        <w:tc>
          <w:tcPr>
            <w:tcW w:w="0" w:type="auto"/>
          </w:tcPr>
          <w:p w14:paraId="58E3D2B9" w14:textId="77777777" w:rsidR="00120259" w:rsidRDefault="005A40DA">
            <w:pPr>
              <w:pStyle w:val="Compact"/>
              <w:jc w:val="right"/>
            </w:pPr>
            <w:r>
              <w:t>28.41</w:t>
            </w:r>
          </w:p>
        </w:tc>
        <w:tc>
          <w:tcPr>
            <w:tcW w:w="0" w:type="auto"/>
          </w:tcPr>
          <w:p w14:paraId="3717F998" w14:textId="77777777" w:rsidR="00120259" w:rsidRDefault="005A40DA">
            <w:pPr>
              <w:pStyle w:val="Compact"/>
            </w:pPr>
            <w:r>
              <w:t>0.15/0.78</w:t>
            </w:r>
          </w:p>
        </w:tc>
        <w:tc>
          <w:tcPr>
            <w:tcW w:w="0" w:type="auto"/>
          </w:tcPr>
          <w:p w14:paraId="2DCF15C2" w14:textId="77777777" w:rsidR="00120259" w:rsidRDefault="005A40DA">
            <w:pPr>
              <w:pStyle w:val="Compact"/>
            </w:pPr>
            <w:r>
              <w:t>338.20/271.82</w:t>
            </w:r>
          </w:p>
        </w:tc>
      </w:tr>
      <w:tr w:rsidR="00120259" w14:paraId="49574156" w14:textId="77777777">
        <w:tc>
          <w:tcPr>
            <w:tcW w:w="0" w:type="auto"/>
          </w:tcPr>
          <w:p w14:paraId="37CD4A17" w14:textId="77777777" w:rsidR="00120259" w:rsidRDefault="005A40DA">
            <w:pPr>
              <w:pStyle w:val="Compact"/>
            </w:pPr>
            <w:r>
              <w:t>eldo_5k_1</w:t>
            </w:r>
          </w:p>
        </w:tc>
        <w:tc>
          <w:tcPr>
            <w:tcW w:w="0" w:type="auto"/>
          </w:tcPr>
          <w:p w14:paraId="59A02128" w14:textId="77777777" w:rsidR="00120259" w:rsidRDefault="005A40DA">
            <w:pPr>
              <w:pStyle w:val="Compact"/>
              <w:jc w:val="right"/>
            </w:pPr>
            <w:r>
              <w:t>663.09</w:t>
            </w:r>
          </w:p>
        </w:tc>
        <w:tc>
          <w:tcPr>
            <w:tcW w:w="0" w:type="auto"/>
          </w:tcPr>
          <w:p w14:paraId="6F24DC56" w14:textId="77777777" w:rsidR="00120259" w:rsidRDefault="005A40DA">
            <w:pPr>
              <w:pStyle w:val="Compact"/>
              <w:jc w:val="right"/>
            </w:pPr>
            <w:r>
              <w:t>0.22</w:t>
            </w:r>
          </w:p>
        </w:tc>
        <w:tc>
          <w:tcPr>
            <w:tcW w:w="0" w:type="auto"/>
          </w:tcPr>
          <w:p w14:paraId="7425C327" w14:textId="77777777" w:rsidR="00120259" w:rsidRDefault="005A40DA">
            <w:pPr>
              <w:pStyle w:val="Compact"/>
              <w:jc w:val="right"/>
            </w:pPr>
            <w:r>
              <w:t>28.44</w:t>
            </w:r>
          </w:p>
        </w:tc>
        <w:tc>
          <w:tcPr>
            <w:tcW w:w="0" w:type="auto"/>
          </w:tcPr>
          <w:p w14:paraId="67BCAF5E" w14:textId="77777777" w:rsidR="00120259" w:rsidRDefault="005A40DA">
            <w:pPr>
              <w:pStyle w:val="Compact"/>
            </w:pPr>
            <w:r>
              <w:t>0.11/0.44</w:t>
            </w:r>
          </w:p>
        </w:tc>
        <w:tc>
          <w:tcPr>
            <w:tcW w:w="0" w:type="auto"/>
          </w:tcPr>
          <w:p w14:paraId="4CA0A142" w14:textId="77777777" w:rsidR="00120259" w:rsidRDefault="005A40DA">
            <w:pPr>
              <w:pStyle w:val="Compact"/>
            </w:pPr>
            <w:r>
              <w:t>661.80/543.63</w:t>
            </w:r>
          </w:p>
        </w:tc>
      </w:tr>
      <w:tr w:rsidR="00120259" w14:paraId="2D1243DD" w14:textId="77777777">
        <w:tc>
          <w:tcPr>
            <w:tcW w:w="0" w:type="auto"/>
          </w:tcPr>
          <w:p w14:paraId="33724A59" w14:textId="77777777" w:rsidR="00120259" w:rsidRDefault="005A40DA">
            <w:pPr>
              <w:pStyle w:val="Compact"/>
            </w:pPr>
            <w:r>
              <w:t>eldo_5k_2</w:t>
            </w:r>
          </w:p>
        </w:tc>
        <w:tc>
          <w:tcPr>
            <w:tcW w:w="0" w:type="auto"/>
          </w:tcPr>
          <w:p w14:paraId="429B0476" w14:textId="77777777" w:rsidR="00120259" w:rsidRDefault="005A40DA">
            <w:pPr>
              <w:pStyle w:val="Compact"/>
              <w:jc w:val="right"/>
            </w:pPr>
            <w:r>
              <w:t>627.38</w:t>
            </w:r>
          </w:p>
        </w:tc>
        <w:tc>
          <w:tcPr>
            <w:tcW w:w="0" w:type="auto"/>
          </w:tcPr>
          <w:p w14:paraId="5006EB52" w14:textId="77777777" w:rsidR="00120259" w:rsidRDefault="005A40DA">
            <w:pPr>
              <w:pStyle w:val="Compact"/>
              <w:jc w:val="right"/>
            </w:pPr>
            <w:r>
              <w:t>-0.01</w:t>
            </w:r>
          </w:p>
        </w:tc>
        <w:tc>
          <w:tcPr>
            <w:tcW w:w="0" w:type="auto"/>
          </w:tcPr>
          <w:p w14:paraId="347E9B6E" w14:textId="77777777" w:rsidR="00120259" w:rsidRDefault="005A40DA">
            <w:pPr>
              <w:pStyle w:val="Compact"/>
              <w:jc w:val="right"/>
            </w:pPr>
            <w:r>
              <w:t>30.02</w:t>
            </w:r>
          </w:p>
        </w:tc>
        <w:tc>
          <w:tcPr>
            <w:tcW w:w="0" w:type="auto"/>
          </w:tcPr>
          <w:p w14:paraId="781DA15A" w14:textId="77777777" w:rsidR="00120259" w:rsidRDefault="005A40DA">
            <w:pPr>
              <w:pStyle w:val="Compact"/>
            </w:pPr>
            <w:r>
              <w:t>0.12/0.36</w:t>
            </w:r>
          </w:p>
        </w:tc>
        <w:tc>
          <w:tcPr>
            <w:tcW w:w="0" w:type="auto"/>
          </w:tcPr>
          <w:p w14:paraId="23C3E418" w14:textId="77777777" w:rsidR="00120259" w:rsidRDefault="005A40DA">
            <w:pPr>
              <w:pStyle w:val="Compact"/>
            </w:pPr>
            <w:r>
              <w:t>584.89/968.65</w:t>
            </w:r>
          </w:p>
        </w:tc>
      </w:tr>
      <w:tr w:rsidR="00120259" w14:paraId="5081C6E7" w14:textId="77777777">
        <w:tc>
          <w:tcPr>
            <w:tcW w:w="0" w:type="auto"/>
          </w:tcPr>
          <w:p w14:paraId="30C23247" w14:textId="77777777" w:rsidR="00120259" w:rsidRDefault="005A40DA">
            <w:pPr>
              <w:pStyle w:val="Compact"/>
            </w:pPr>
            <w:r>
              <w:t>eldo_5k_3</w:t>
            </w:r>
          </w:p>
        </w:tc>
        <w:tc>
          <w:tcPr>
            <w:tcW w:w="0" w:type="auto"/>
          </w:tcPr>
          <w:p w14:paraId="250FA217" w14:textId="77777777" w:rsidR="00120259" w:rsidRDefault="005A40DA">
            <w:pPr>
              <w:pStyle w:val="Compact"/>
              <w:jc w:val="right"/>
            </w:pPr>
            <w:r>
              <w:t>598.66</w:t>
            </w:r>
          </w:p>
        </w:tc>
        <w:tc>
          <w:tcPr>
            <w:tcW w:w="0" w:type="auto"/>
          </w:tcPr>
          <w:p w14:paraId="63CA0D17" w14:textId="77777777" w:rsidR="00120259" w:rsidRDefault="005A40DA">
            <w:pPr>
              <w:pStyle w:val="Compact"/>
              <w:jc w:val="right"/>
            </w:pPr>
            <w:r>
              <w:t>-0.20</w:t>
            </w:r>
          </w:p>
        </w:tc>
        <w:tc>
          <w:tcPr>
            <w:tcW w:w="0" w:type="auto"/>
          </w:tcPr>
          <w:p w14:paraId="59652929" w14:textId="77777777" w:rsidR="00120259" w:rsidRDefault="005A40DA">
            <w:pPr>
              <w:pStyle w:val="Compact"/>
              <w:jc w:val="right"/>
            </w:pPr>
            <w:r>
              <w:t>29.73</w:t>
            </w:r>
          </w:p>
        </w:tc>
        <w:tc>
          <w:tcPr>
            <w:tcW w:w="0" w:type="auto"/>
          </w:tcPr>
          <w:p w14:paraId="18E8E2C3" w14:textId="77777777" w:rsidR="00120259" w:rsidRDefault="005A40DA">
            <w:pPr>
              <w:pStyle w:val="Compact"/>
            </w:pPr>
            <w:r>
              <w:t>0.07/0.32</w:t>
            </w:r>
          </w:p>
        </w:tc>
        <w:tc>
          <w:tcPr>
            <w:tcW w:w="0" w:type="auto"/>
          </w:tcPr>
          <w:p w14:paraId="395016A7" w14:textId="77777777" w:rsidR="00120259" w:rsidRDefault="005A40DA">
            <w:pPr>
              <w:pStyle w:val="Compact"/>
            </w:pPr>
            <w:r>
              <w:t>488.66/622.71</w:t>
            </w:r>
          </w:p>
        </w:tc>
      </w:tr>
      <w:tr w:rsidR="00120259" w14:paraId="3EF7C571" w14:textId="77777777">
        <w:tc>
          <w:tcPr>
            <w:tcW w:w="0" w:type="auto"/>
          </w:tcPr>
          <w:p w14:paraId="1DB87BA3" w14:textId="77777777" w:rsidR="00120259" w:rsidRDefault="005A40DA">
            <w:pPr>
              <w:pStyle w:val="Compact"/>
            </w:pPr>
            <w:r>
              <w:t>stan_3k_1</w:t>
            </w:r>
          </w:p>
        </w:tc>
        <w:tc>
          <w:tcPr>
            <w:tcW w:w="0" w:type="auto"/>
          </w:tcPr>
          <w:p w14:paraId="496BEF63" w14:textId="77777777" w:rsidR="00120259" w:rsidRDefault="005A40DA">
            <w:pPr>
              <w:pStyle w:val="Compact"/>
              <w:jc w:val="right"/>
            </w:pPr>
            <w:r>
              <w:t>638.49</w:t>
            </w:r>
          </w:p>
        </w:tc>
        <w:tc>
          <w:tcPr>
            <w:tcW w:w="0" w:type="auto"/>
          </w:tcPr>
          <w:p w14:paraId="4CCB7444" w14:textId="77777777" w:rsidR="00120259" w:rsidRDefault="005A40DA">
            <w:pPr>
              <w:pStyle w:val="Compact"/>
              <w:jc w:val="right"/>
            </w:pPr>
            <w:r>
              <w:t>0.06</w:t>
            </w:r>
          </w:p>
        </w:tc>
        <w:tc>
          <w:tcPr>
            <w:tcW w:w="0" w:type="auto"/>
          </w:tcPr>
          <w:p w14:paraId="34384399" w14:textId="77777777" w:rsidR="00120259" w:rsidRDefault="005A40DA">
            <w:pPr>
              <w:pStyle w:val="Compact"/>
              <w:jc w:val="right"/>
            </w:pPr>
            <w:r>
              <w:t>31.04</w:t>
            </w:r>
          </w:p>
        </w:tc>
        <w:tc>
          <w:tcPr>
            <w:tcW w:w="0" w:type="auto"/>
          </w:tcPr>
          <w:p w14:paraId="6D8617D3" w14:textId="77777777" w:rsidR="00120259" w:rsidRDefault="005A40DA">
            <w:pPr>
              <w:pStyle w:val="Compact"/>
            </w:pPr>
            <w:r>
              <w:t>0.10/0.52</w:t>
            </w:r>
          </w:p>
        </w:tc>
        <w:tc>
          <w:tcPr>
            <w:tcW w:w="0" w:type="auto"/>
          </w:tcPr>
          <w:p w14:paraId="4C4CF249" w14:textId="77777777" w:rsidR="00120259" w:rsidRDefault="005A40DA">
            <w:pPr>
              <w:pStyle w:val="Compact"/>
            </w:pPr>
            <w:r>
              <w:t>739.45/1037.84</w:t>
            </w:r>
          </w:p>
        </w:tc>
      </w:tr>
      <w:tr w:rsidR="00120259" w14:paraId="2729A942" w14:textId="77777777">
        <w:tc>
          <w:tcPr>
            <w:tcW w:w="0" w:type="auto"/>
          </w:tcPr>
          <w:p w14:paraId="425E619C" w14:textId="77777777" w:rsidR="00120259" w:rsidRDefault="005A40DA">
            <w:pPr>
              <w:pStyle w:val="Compact"/>
            </w:pPr>
            <w:r>
              <w:t>stan_3k_2</w:t>
            </w:r>
          </w:p>
        </w:tc>
        <w:tc>
          <w:tcPr>
            <w:tcW w:w="0" w:type="auto"/>
          </w:tcPr>
          <w:p w14:paraId="39D3642E" w14:textId="77777777" w:rsidR="00120259" w:rsidRDefault="005A40DA">
            <w:pPr>
              <w:pStyle w:val="Compact"/>
              <w:jc w:val="right"/>
            </w:pPr>
            <w:r>
              <w:t>739.23</w:t>
            </w:r>
          </w:p>
        </w:tc>
        <w:tc>
          <w:tcPr>
            <w:tcW w:w="0" w:type="auto"/>
          </w:tcPr>
          <w:p w14:paraId="7DB70FA0" w14:textId="77777777" w:rsidR="00120259" w:rsidRDefault="005A40DA">
            <w:pPr>
              <w:pStyle w:val="Compact"/>
              <w:jc w:val="right"/>
            </w:pPr>
            <w:r>
              <w:t>0.71</w:t>
            </w:r>
          </w:p>
        </w:tc>
        <w:tc>
          <w:tcPr>
            <w:tcW w:w="0" w:type="auto"/>
          </w:tcPr>
          <w:p w14:paraId="72DF61EF" w14:textId="77777777" w:rsidR="00120259" w:rsidRDefault="005A40DA">
            <w:pPr>
              <w:pStyle w:val="Compact"/>
              <w:jc w:val="right"/>
            </w:pPr>
            <w:r>
              <w:t>18.78</w:t>
            </w:r>
          </w:p>
        </w:tc>
        <w:tc>
          <w:tcPr>
            <w:tcW w:w="0" w:type="auto"/>
          </w:tcPr>
          <w:p w14:paraId="7EBD14EB" w14:textId="77777777" w:rsidR="00120259" w:rsidRDefault="005A40DA">
            <w:pPr>
              <w:pStyle w:val="Compact"/>
            </w:pPr>
            <w:r>
              <w:t>0.40/0.78</w:t>
            </w:r>
          </w:p>
        </w:tc>
        <w:tc>
          <w:tcPr>
            <w:tcW w:w="0" w:type="auto"/>
          </w:tcPr>
          <w:p w14:paraId="36D86865" w14:textId="77777777" w:rsidR="00120259" w:rsidRDefault="005A40DA">
            <w:pPr>
              <w:pStyle w:val="Compact"/>
            </w:pPr>
            <w:r>
              <w:t>433.53/405.25</w:t>
            </w:r>
          </w:p>
        </w:tc>
      </w:tr>
      <w:tr w:rsidR="00120259" w14:paraId="45B964A1" w14:textId="77777777">
        <w:tc>
          <w:tcPr>
            <w:tcW w:w="0" w:type="auto"/>
          </w:tcPr>
          <w:p w14:paraId="044F1628" w14:textId="77777777" w:rsidR="00120259" w:rsidRDefault="005A40DA">
            <w:pPr>
              <w:pStyle w:val="Compact"/>
            </w:pPr>
            <w:r>
              <w:t>stan_3k_3</w:t>
            </w:r>
          </w:p>
        </w:tc>
        <w:tc>
          <w:tcPr>
            <w:tcW w:w="0" w:type="auto"/>
          </w:tcPr>
          <w:p w14:paraId="6911B374" w14:textId="77777777" w:rsidR="00120259" w:rsidRDefault="005A40DA">
            <w:pPr>
              <w:pStyle w:val="Compact"/>
              <w:jc w:val="right"/>
            </w:pPr>
            <w:r>
              <w:t>761.64</w:t>
            </w:r>
          </w:p>
        </w:tc>
        <w:tc>
          <w:tcPr>
            <w:tcW w:w="0" w:type="auto"/>
          </w:tcPr>
          <w:p w14:paraId="671E4873" w14:textId="77777777" w:rsidR="00120259" w:rsidRDefault="005A40DA">
            <w:pPr>
              <w:pStyle w:val="Compact"/>
              <w:jc w:val="right"/>
            </w:pPr>
            <w:r>
              <w:t>0.86</w:t>
            </w:r>
          </w:p>
        </w:tc>
        <w:tc>
          <w:tcPr>
            <w:tcW w:w="0" w:type="auto"/>
          </w:tcPr>
          <w:p w14:paraId="0FCE3F6B" w14:textId="77777777" w:rsidR="00120259" w:rsidRDefault="005A40DA">
            <w:pPr>
              <w:pStyle w:val="Compact"/>
              <w:jc w:val="right"/>
            </w:pPr>
            <w:r>
              <w:t>30.10</w:t>
            </w:r>
          </w:p>
        </w:tc>
        <w:tc>
          <w:tcPr>
            <w:tcW w:w="0" w:type="auto"/>
          </w:tcPr>
          <w:p w14:paraId="7663A4F7" w14:textId="77777777" w:rsidR="00120259" w:rsidRDefault="005A40DA">
            <w:pPr>
              <w:pStyle w:val="Compact"/>
            </w:pPr>
            <w:r>
              <w:t>0.22/0.41</w:t>
            </w:r>
          </w:p>
        </w:tc>
        <w:tc>
          <w:tcPr>
            <w:tcW w:w="0" w:type="auto"/>
          </w:tcPr>
          <w:p w14:paraId="67BC814D" w14:textId="77777777" w:rsidR="00120259" w:rsidRDefault="005A40DA">
            <w:pPr>
              <w:pStyle w:val="Compact"/>
            </w:pPr>
            <w:r>
              <w:t>558.43/326.18</w:t>
            </w:r>
          </w:p>
        </w:tc>
      </w:tr>
      <w:tr w:rsidR="00120259" w14:paraId="230B4707" w14:textId="77777777">
        <w:tc>
          <w:tcPr>
            <w:tcW w:w="0" w:type="auto"/>
          </w:tcPr>
          <w:p w14:paraId="74563F6A" w14:textId="77777777" w:rsidR="00120259" w:rsidRDefault="005A40DA">
            <w:pPr>
              <w:pStyle w:val="Compact"/>
            </w:pPr>
            <w:r>
              <w:t>stan_4k_1</w:t>
            </w:r>
          </w:p>
        </w:tc>
        <w:tc>
          <w:tcPr>
            <w:tcW w:w="0" w:type="auto"/>
          </w:tcPr>
          <w:p w14:paraId="2BCBB7ED" w14:textId="77777777" w:rsidR="00120259" w:rsidRDefault="005A40DA">
            <w:pPr>
              <w:pStyle w:val="Compact"/>
              <w:jc w:val="right"/>
            </w:pPr>
            <w:r>
              <w:t>540.16</w:t>
            </w:r>
          </w:p>
        </w:tc>
        <w:tc>
          <w:tcPr>
            <w:tcW w:w="0" w:type="auto"/>
          </w:tcPr>
          <w:p w14:paraId="415BC0A9" w14:textId="77777777" w:rsidR="00120259" w:rsidRDefault="005A40DA">
            <w:pPr>
              <w:pStyle w:val="Compact"/>
              <w:jc w:val="right"/>
            </w:pPr>
            <w:r>
              <w:t>-0.58</w:t>
            </w:r>
          </w:p>
        </w:tc>
        <w:tc>
          <w:tcPr>
            <w:tcW w:w="0" w:type="auto"/>
          </w:tcPr>
          <w:p w14:paraId="77FAEAC2" w14:textId="77777777" w:rsidR="00120259" w:rsidRDefault="005A40DA">
            <w:pPr>
              <w:pStyle w:val="Compact"/>
              <w:jc w:val="right"/>
            </w:pPr>
            <w:r>
              <w:t>29.62</w:t>
            </w:r>
          </w:p>
        </w:tc>
        <w:tc>
          <w:tcPr>
            <w:tcW w:w="0" w:type="auto"/>
          </w:tcPr>
          <w:p w14:paraId="700D0CBC" w14:textId="77777777" w:rsidR="00120259" w:rsidRDefault="005A40DA">
            <w:pPr>
              <w:pStyle w:val="Compact"/>
            </w:pPr>
            <w:r>
              <w:t>0.29/0.63</w:t>
            </w:r>
          </w:p>
        </w:tc>
        <w:tc>
          <w:tcPr>
            <w:tcW w:w="0" w:type="auto"/>
          </w:tcPr>
          <w:p w14:paraId="3FAE76AB" w14:textId="77777777" w:rsidR="00120259" w:rsidRDefault="005A40DA">
            <w:pPr>
              <w:pStyle w:val="Compact"/>
            </w:pPr>
            <w:r>
              <w:t>507.61/711.66</w:t>
            </w:r>
          </w:p>
        </w:tc>
      </w:tr>
      <w:tr w:rsidR="00120259" w14:paraId="4D6E603E" w14:textId="77777777">
        <w:tc>
          <w:tcPr>
            <w:tcW w:w="0" w:type="auto"/>
          </w:tcPr>
          <w:p w14:paraId="02B0A745" w14:textId="77777777" w:rsidR="00120259" w:rsidRDefault="005A40DA">
            <w:pPr>
              <w:pStyle w:val="Compact"/>
            </w:pPr>
            <w:r>
              <w:t>stan_4k_2</w:t>
            </w:r>
          </w:p>
        </w:tc>
        <w:tc>
          <w:tcPr>
            <w:tcW w:w="0" w:type="auto"/>
          </w:tcPr>
          <w:p w14:paraId="4E0DBFBB" w14:textId="77777777" w:rsidR="00120259" w:rsidRDefault="005A40DA">
            <w:pPr>
              <w:pStyle w:val="Compact"/>
              <w:jc w:val="right"/>
            </w:pPr>
            <w:r>
              <w:t>528.07</w:t>
            </w:r>
          </w:p>
        </w:tc>
        <w:tc>
          <w:tcPr>
            <w:tcW w:w="0" w:type="auto"/>
          </w:tcPr>
          <w:p w14:paraId="00815596" w14:textId="77777777" w:rsidR="00120259" w:rsidRDefault="005A40DA">
            <w:pPr>
              <w:pStyle w:val="Compact"/>
              <w:jc w:val="right"/>
            </w:pPr>
            <w:r>
              <w:t>-0.66</w:t>
            </w:r>
          </w:p>
        </w:tc>
        <w:tc>
          <w:tcPr>
            <w:tcW w:w="0" w:type="auto"/>
          </w:tcPr>
          <w:p w14:paraId="7CBD0E24" w14:textId="77777777" w:rsidR="00120259" w:rsidRDefault="005A40DA">
            <w:pPr>
              <w:pStyle w:val="Compact"/>
              <w:jc w:val="right"/>
            </w:pPr>
            <w:r>
              <w:t>30.54</w:t>
            </w:r>
          </w:p>
        </w:tc>
        <w:tc>
          <w:tcPr>
            <w:tcW w:w="0" w:type="auto"/>
          </w:tcPr>
          <w:p w14:paraId="7BD47330" w14:textId="77777777" w:rsidR="00120259" w:rsidRDefault="005A40DA">
            <w:pPr>
              <w:pStyle w:val="Compact"/>
            </w:pPr>
            <w:r>
              <w:t>0.18/0.56</w:t>
            </w:r>
          </w:p>
        </w:tc>
        <w:tc>
          <w:tcPr>
            <w:tcW w:w="0" w:type="auto"/>
          </w:tcPr>
          <w:p w14:paraId="2053E469" w14:textId="77777777" w:rsidR="00120259" w:rsidRDefault="005A40DA">
            <w:pPr>
              <w:pStyle w:val="Compact"/>
            </w:pPr>
            <w:r>
              <w:t>481.85/256.99</w:t>
            </w:r>
          </w:p>
        </w:tc>
      </w:tr>
      <w:tr w:rsidR="00120259" w14:paraId="02BDD314" w14:textId="77777777">
        <w:tc>
          <w:tcPr>
            <w:tcW w:w="0" w:type="auto"/>
          </w:tcPr>
          <w:p w14:paraId="1E6F0B09" w14:textId="77777777" w:rsidR="00120259" w:rsidRDefault="005A40DA">
            <w:pPr>
              <w:pStyle w:val="Compact"/>
            </w:pPr>
            <w:r>
              <w:t>stan_5k_1</w:t>
            </w:r>
          </w:p>
        </w:tc>
        <w:tc>
          <w:tcPr>
            <w:tcW w:w="0" w:type="auto"/>
          </w:tcPr>
          <w:p w14:paraId="250709F3" w14:textId="77777777" w:rsidR="00120259" w:rsidRDefault="005A40DA">
            <w:pPr>
              <w:pStyle w:val="Compact"/>
              <w:jc w:val="right"/>
            </w:pPr>
            <w:r>
              <w:t>523.51</w:t>
            </w:r>
          </w:p>
        </w:tc>
        <w:tc>
          <w:tcPr>
            <w:tcW w:w="0" w:type="auto"/>
          </w:tcPr>
          <w:p w14:paraId="1A15732A" w14:textId="77777777" w:rsidR="00120259" w:rsidRDefault="005A40DA">
            <w:pPr>
              <w:pStyle w:val="Compact"/>
              <w:jc w:val="right"/>
            </w:pPr>
            <w:r>
              <w:t>-0.69</w:t>
            </w:r>
          </w:p>
        </w:tc>
        <w:tc>
          <w:tcPr>
            <w:tcW w:w="0" w:type="auto"/>
          </w:tcPr>
          <w:p w14:paraId="43EFDB76" w14:textId="77777777" w:rsidR="00120259" w:rsidRDefault="005A40DA">
            <w:pPr>
              <w:pStyle w:val="Compact"/>
              <w:jc w:val="right"/>
            </w:pPr>
            <w:r>
              <w:t>30.94</w:t>
            </w:r>
          </w:p>
        </w:tc>
        <w:tc>
          <w:tcPr>
            <w:tcW w:w="0" w:type="auto"/>
          </w:tcPr>
          <w:p w14:paraId="63C32976" w14:textId="77777777" w:rsidR="00120259" w:rsidRDefault="005A40DA">
            <w:pPr>
              <w:pStyle w:val="Compact"/>
            </w:pPr>
            <w:r>
              <w:t>0.19/0.54</w:t>
            </w:r>
          </w:p>
        </w:tc>
        <w:tc>
          <w:tcPr>
            <w:tcW w:w="0" w:type="auto"/>
          </w:tcPr>
          <w:p w14:paraId="511A8DC6" w14:textId="77777777" w:rsidR="00120259" w:rsidRDefault="005A40DA">
            <w:pPr>
              <w:pStyle w:val="Compact"/>
            </w:pPr>
            <w:r>
              <w:t>388.89/336.06</w:t>
            </w:r>
          </w:p>
        </w:tc>
      </w:tr>
      <w:tr w:rsidR="00120259" w14:paraId="7FF85327" w14:textId="77777777">
        <w:tc>
          <w:tcPr>
            <w:tcW w:w="0" w:type="auto"/>
          </w:tcPr>
          <w:p w14:paraId="47575A31" w14:textId="77777777" w:rsidR="00120259" w:rsidRDefault="005A40DA">
            <w:pPr>
              <w:pStyle w:val="Compact"/>
            </w:pPr>
            <w:r>
              <w:t>stan_5k_2</w:t>
            </w:r>
          </w:p>
        </w:tc>
        <w:tc>
          <w:tcPr>
            <w:tcW w:w="0" w:type="auto"/>
          </w:tcPr>
          <w:p w14:paraId="7D2BDEEB" w14:textId="77777777" w:rsidR="00120259" w:rsidRDefault="005A40DA">
            <w:pPr>
              <w:pStyle w:val="Compact"/>
              <w:jc w:val="right"/>
            </w:pPr>
            <w:r>
              <w:t>523.95</w:t>
            </w:r>
          </w:p>
        </w:tc>
        <w:tc>
          <w:tcPr>
            <w:tcW w:w="0" w:type="auto"/>
          </w:tcPr>
          <w:p w14:paraId="1713DB67" w14:textId="77777777" w:rsidR="00120259" w:rsidRDefault="005A40DA">
            <w:pPr>
              <w:pStyle w:val="Compact"/>
              <w:jc w:val="right"/>
            </w:pPr>
            <w:r>
              <w:t>-0.68</w:t>
            </w:r>
          </w:p>
        </w:tc>
        <w:tc>
          <w:tcPr>
            <w:tcW w:w="0" w:type="auto"/>
          </w:tcPr>
          <w:p w14:paraId="6FD4C5F9" w14:textId="77777777" w:rsidR="00120259" w:rsidRDefault="005A40DA">
            <w:pPr>
              <w:pStyle w:val="Compact"/>
              <w:jc w:val="right"/>
            </w:pPr>
            <w:r>
              <w:t>29.94</w:t>
            </w:r>
          </w:p>
        </w:tc>
        <w:tc>
          <w:tcPr>
            <w:tcW w:w="0" w:type="auto"/>
          </w:tcPr>
          <w:p w14:paraId="50BBCD34" w14:textId="77777777" w:rsidR="00120259" w:rsidRDefault="005A40DA">
            <w:pPr>
              <w:pStyle w:val="Compact"/>
            </w:pPr>
            <w:r>
              <w:t>0.21/0.44</w:t>
            </w:r>
          </w:p>
        </w:tc>
        <w:tc>
          <w:tcPr>
            <w:tcW w:w="0" w:type="auto"/>
          </w:tcPr>
          <w:p w14:paraId="4FBC2586" w14:textId="77777777" w:rsidR="00120259" w:rsidRDefault="005A40DA">
            <w:pPr>
              <w:pStyle w:val="Compact"/>
            </w:pPr>
            <w:r>
              <w:t>399.33/622.71</w:t>
            </w:r>
          </w:p>
        </w:tc>
      </w:tr>
      <w:tr w:rsidR="00120259" w14:paraId="7F83047B" w14:textId="77777777">
        <w:tc>
          <w:tcPr>
            <w:tcW w:w="0" w:type="auto"/>
          </w:tcPr>
          <w:p w14:paraId="749AF853" w14:textId="77777777" w:rsidR="00120259" w:rsidRDefault="005A40DA">
            <w:pPr>
              <w:pStyle w:val="Compact"/>
            </w:pPr>
            <w:r>
              <w:t>sier_3k_1</w:t>
            </w:r>
          </w:p>
        </w:tc>
        <w:tc>
          <w:tcPr>
            <w:tcW w:w="0" w:type="auto"/>
          </w:tcPr>
          <w:p w14:paraId="78357D69" w14:textId="77777777" w:rsidR="00120259" w:rsidRDefault="005A40DA">
            <w:pPr>
              <w:pStyle w:val="Compact"/>
              <w:jc w:val="right"/>
            </w:pPr>
            <w:r>
              <w:t>763.54</w:t>
            </w:r>
          </w:p>
        </w:tc>
        <w:tc>
          <w:tcPr>
            <w:tcW w:w="0" w:type="auto"/>
          </w:tcPr>
          <w:p w14:paraId="37192FB0" w14:textId="77777777" w:rsidR="00120259" w:rsidRDefault="005A40DA">
            <w:pPr>
              <w:pStyle w:val="Compact"/>
              <w:jc w:val="right"/>
            </w:pPr>
            <w:r>
              <w:t>0.87</w:t>
            </w:r>
          </w:p>
        </w:tc>
        <w:tc>
          <w:tcPr>
            <w:tcW w:w="0" w:type="auto"/>
          </w:tcPr>
          <w:p w14:paraId="5C47473B" w14:textId="77777777" w:rsidR="00120259" w:rsidRDefault="005A40DA">
            <w:pPr>
              <w:pStyle w:val="Compact"/>
              <w:jc w:val="right"/>
            </w:pPr>
            <w:r>
              <w:t>30.42</w:t>
            </w:r>
          </w:p>
        </w:tc>
        <w:tc>
          <w:tcPr>
            <w:tcW w:w="0" w:type="auto"/>
          </w:tcPr>
          <w:p w14:paraId="35848989" w14:textId="77777777" w:rsidR="00120259" w:rsidRDefault="005A40DA">
            <w:pPr>
              <w:pStyle w:val="Compact"/>
            </w:pPr>
            <w:r>
              <w:t>0.19/0.48</w:t>
            </w:r>
          </w:p>
        </w:tc>
        <w:tc>
          <w:tcPr>
            <w:tcW w:w="0" w:type="auto"/>
          </w:tcPr>
          <w:p w14:paraId="389D2436" w14:textId="77777777" w:rsidR="00120259" w:rsidRDefault="005A40DA">
            <w:pPr>
              <w:pStyle w:val="Compact"/>
            </w:pPr>
            <w:r>
              <w:t>651.46/850.04</w:t>
            </w:r>
          </w:p>
        </w:tc>
      </w:tr>
      <w:tr w:rsidR="00120259" w14:paraId="30310220" w14:textId="77777777">
        <w:tc>
          <w:tcPr>
            <w:tcW w:w="0" w:type="auto"/>
          </w:tcPr>
          <w:p w14:paraId="604FCCDB" w14:textId="77777777" w:rsidR="00120259" w:rsidRDefault="005A40DA">
            <w:pPr>
              <w:pStyle w:val="Compact"/>
            </w:pPr>
            <w:r>
              <w:t>sier_3k_2</w:t>
            </w:r>
          </w:p>
        </w:tc>
        <w:tc>
          <w:tcPr>
            <w:tcW w:w="0" w:type="auto"/>
          </w:tcPr>
          <w:p w14:paraId="7072D63B" w14:textId="77777777" w:rsidR="00120259" w:rsidRDefault="005A40DA">
            <w:pPr>
              <w:pStyle w:val="Compact"/>
              <w:jc w:val="right"/>
            </w:pPr>
            <w:r>
              <w:t>767.64</w:t>
            </w:r>
          </w:p>
        </w:tc>
        <w:tc>
          <w:tcPr>
            <w:tcW w:w="0" w:type="auto"/>
          </w:tcPr>
          <w:p w14:paraId="00918C20" w14:textId="77777777" w:rsidR="00120259" w:rsidRDefault="005A40DA">
            <w:pPr>
              <w:pStyle w:val="Compact"/>
              <w:jc w:val="right"/>
            </w:pPr>
            <w:r>
              <w:t>0.90</w:t>
            </w:r>
          </w:p>
        </w:tc>
        <w:tc>
          <w:tcPr>
            <w:tcW w:w="0" w:type="auto"/>
          </w:tcPr>
          <w:p w14:paraId="6AB9504F" w14:textId="77777777" w:rsidR="00120259" w:rsidRDefault="005A40DA">
            <w:pPr>
              <w:pStyle w:val="Compact"/>
              <w:jc w:val="right"/>
            </w:pPr>
            <w:r>
              <w:t>30.05</w:t>
            </w:r>
          </w:p>
        </w:tc>
        <w:tc>
          <w:tcPr>
            <w:tcW w:w="0" w:type="auto"/>
          </w:tcPr>
          <w:p w14:paraId="624AD8BD" w14:textId="77777777" w:rsidR="00120259" w:rsidRDefault="005A40DA">
            <w:pPr>
              <w:pStyle w:val="Compact"/>
            </w:pPr>
            <w:r>
              <w:t>0.20/0.77</w:t>
            </w:r>
          </w:p>
        </w:tc>
        <w:tc>
          <w:tcPr>
            <w:tcW w:w="0" w:type="auto"/>
          </w:tcPr>
          <w:p w14:paraId="6C69C17E" w14:textId="77777777" w:rsidR="00120259" w:rsidRDefault="005A40DA">
            <w:pPr>
              <w:pStyle w:val="Compact"/>
            </w:pPr>
            <w:r>
              <w:t>438.84/153.21</w:t>
            </w:r>
          </w:p>
        </w:tc>
      </w:tr>
      <w:tr w:rsidR="00120259" w14:paraId="3F4B5CD7" w14:textId="77777777">
        <w:tc>
          <w:tcPr>
            <w:tcW w:w="0" w:type="auto"/>
          </w:tcPr>
          <w:p w14:paraId="632B4922" w14:textId="77777777" w:rsidR="00120259" w:rsidRDefault="005A40DA">
            <w:pPr>
              <w:pStyle w:val="Compact"/>
            </w:pPr>
            <w:r>
              <w:t>sier_3k_3</w:t>
            </w:r>
          </w:p>
        </w:tc>
        <w:tc>
          <w:tcPr>
            <w:tcW w:w="0" w:type="auto"/>
          </w:tcPr>
          <w:p w14:paraId="0EA19072" w14:textId="77777777" w:rsidR="00120259" w:rsidRDefault="005A40DA">
            <w:pPr>
              <w:pStyle w:val="Compact"/>
              <w:jc w:val="right"/>
            </w:pPr>
            <w:r>
              <w:t>772.98</w:t>
            </w:r>
          </w:p>
        </w:tc>
        <w:tc>
          <w:tcPr>
            <w:tcW w:w="0" w:type="auto"/>
          </w:tcPr>
          <w:p w14:paraId="672F18E3" w14:textId="77777777" w:rsidR="00120259" w:rsidRDefault="005A40DA">
            <w:pPr>
              <w:pStyle w:val="Compact"/>
              <w:jc w:val="right"/>
            </w:pPr>
            <w:r>
              <w:t>0.93</w:t>
            </w:r>
          </w:p>
        </w:tc>
        <w:tc>
          <w:tcPr>
            <w:tcW w:w="0" w:type="auto"/>
          </w:tcPr>
          <w:p w14:paraId="14DAB481" w14:textId="77777777" w:rsidR="00120259" w:rsidRDefault="005A40DA">
            <w:pPr>
              <w:pStyle w:val="Compact"/>
              <w:jc w:val="right"/>
            </w:pPr>
            <w:r>
              <w:t>29.77</w:t>
            </w:r>
          </w:p>
        </w:tc>
        <w:tc>
          <w:tcPr>
            <w:tcW w:w="0" w:type="auto"/>
          </w:tcPr>
          <w:p w14:paraId="254B6BE4" w14:textId="77777777" w:rsidR="00120259" w:rsidRDefault="005A40DA">
            <w:pPr>
              <w:pStyle w:val="Compact"/>
            </w:pPr>
            <w:r>
              <w:t>0.32/0.77</w:t>
            </w:r>
          </w:p>
        </w:tc>
        <w:tc>
          <w:tcPr>
            <w:tcW w:w="0" w:type="auto"/>
          </w:tcPr>
          <w:p w14:paraId="5976D80D" w14:textId="77777777" w:rsidR="00120259" w:rsidRDefault="005A40DA">
            <w:pPr>
              <w:pStyle w:val="Compact"/>
            </w:pPr>
            <w:r>
              <w:t>511.26/459.62</w:t>
            </w:r>
          </w:p>
        </w:tc>
      </w:tr>
      <w:tr w:rsidR="00120259" w14:paraId="1D1C184E" w14:textId="77777777">
        <w:tc>
          <w:tcPr>
            <w:tcW w:w="0" w:type="auto"/>
          </w:tcPr>
          <w:p w14:paraId="49357015" w14:textId="77777777" w:rsidR="00120259" w:rsidRDefault="005A40DA">
            <w:pPr>
              <w:pStyle w:val="Compact"/>
            </w:pPr>
            <w:r>
              <w:t>sier_4k_1</w:t>
            </w:r>
          </w:p>
        </w:tc>
        <w:tc>
          <w:tcPr>
            <w:tcW w:w="0" w:type="auto"/>
          </w:tcPr>
          <w:p w14:paraId="2219B683" w14:textId="77777777" w:rsidR="00120259" w:rsidRDefault="005A40DA">
            <w:pPr>
              <w:pStyle w:val="Compact"/>
              <w:jc w:val="right"/>
            </w:pPr>
            <w:r>
              <w:t>841.25</w:t>
            </w:r>
          </w:p>
        </w:tc>
        <w:tc>
          <w:tcPr>
            <w:tcW w:w="0" w:type="auto"/>
          </w:tcPr>
          <w:p w14:paraId="4F7B941C" w14:textId="77777777" w:rsidR="00120259" w:rsidRDefault="005A40DA">
            <w:pPr>
              <w:pStyle w:val="Compact"/>
              <w:jc w:val="right"/>
            </w:pPr>
            <w:r>
              <w:t>1.38</w:t>
            </w:r>
          </w:p>
        </w:tc>
        <w:tc>
          <w:tcPr>
            <w:tcW w:w="0" w:type="auto"/>
          </w:tcPr>
          <w:p w14:paraId="52EDCBD0" w14:textId="77777777" w:rsidR="00120259" w:rsidRDefault="005A40DA">
            <w:pPr>
              <w:pStyle w:val="Compact"/>
              <w:jc w:val="right"/>
            </w:pPr>
            <w:r>
              <w:t>30.43</w:t>
            </w:r>
          </w:p>
        </w:tc>
        <w:tc>
          <w:tcPr>
            <w:tcW w:w="0" w:type="auto"/>
          </w:tcPr>
          <w:p w14:paraId="07B0DC02" w14:textId="77777777" w:rsidR="00120259" w:rsidRDefault="005A40DA">
            <w:pPr>
              <w:pStyle w:val="Compact"/>
            </w:pPr>
            <w:r>
              <w:t>0.54/0.51</w:t>
            </w:r>
          </w:p>
        </w:tc>
        <w:tc>
          <w:tcPr>
            <w:tcW w:w="0" w:type="auto"/>
          </w:tcPr>
          <w:p w14:paraId="26F4EC5B" w14:textId="77777777" w:rsidR="00120259" w:rsidRDefault="005A40DA">
            <w:pPr>
              <w:pStyle w:val="Compact"/>
            </w:pPr>
            <w:r>
              <w:t>576.15/538.69</w:t>
            </w:r>
          </w:p>
        </w:tc>
      </w:tr>
      <w:tr w:rsidR="00120259" w14:paraId="302CFCB9" w14:textId="77777777">
        <w:tc>
          <w:tcPr>
            <w:tcW w:w="0" w:type="auto"/>
          </w:tcPr>
          <w:p w14:paraId="59DD397B" w14:textId="77777777" w:rsidR="00120259" w:rsidRDefault="005A40DA">
            <w:pPr>
              <w:pStyle w:val="Compact"/>
            </w:pPr>
            <w:r>
              <w:t>sier_4k_2</w:t>
            </w:r>
          </w:p>
        </w:tc>
        <w:tc>
          <w:tcPr>
            <w:tcW w:w="0" w:type="auto"/>
          </w:tcPr>
          <w:p w14:paraId="16F31906" w14:textId="77777777" w:rsidR="00120259" w:rsidRDefault="005A40DA">
            <w:pPr>
              <w:pStyle w:val="Compact"/>
              <w:jc w:val="right"/>
            </w:pPr>
            <w:r>
              <w:t>764.38</w:t>
            </w:r>
          </w:p>
        </w:tc>
        <w:tc>
          <w:tcPr>
            <w:tcW w:w="0" w:type="auto"/>
          </w:tcPr>
          <w:p w14:paraId="0713BFE5" w14:textId="77777777" w:rsidR="00120259" w:rsidRDefault="005A40DA">
            <w:pPr>
              <w:pStyle w:val="Compact"/>
              <w:jc w:val="right"/>
            </w:pPr>
            <w:r>
              <w:t>0.88</w:t>
            </w:r>
          </w:p>
        </w:tc>
        <w:tc>
          <w:tcPr>
            <w:tcW w:w="0" w:type="auto"/>
          </w:tcPr>
          <w:p w14:paraId="1BB556F6" w14:textId="77777777" w:rsidR="00120259" w:rsidRDefault="005A40DA">
            <w:pPr>
              <w:pStyle w:val="Compact"/>
              <w:jc w:val="right"/>
            </w:pPr>
            <w:r>
              <w:t>29.30</w:t>
            </w:r>
          </w:p>
        </w:tc>
        <w:tc>
          <w:tcPr>
            <w:tcW w:w="0" w:type="auto"/>
          </w:tcPr>
          <w:p w14:paraId="16D5D9A3" w14:textId="77777777" w:rsidR="00120259" w:rsidRDefault="005A40DA">
            <w:pPr>
              <w:pStyle w:val="Compact"/>
            </w:pPr>
            <w:r>
              <w:t>0.33/0.57</w:t>
            </w:r>
          </w:p>
        </w:tc>
        <w:tc>
          <w:tcPr>
            <w:tcW w:w="0" w:type="auto"/>
          </w:tcPr>
          <w:p w14:paraId="250AF385" w14:textId="77777777" w:rsidR="00120259" w:rsidRDefault="005A40DA">
            <w:pPr>
              <w:pStyle w:val="Compact"/>
            </w:pPr>
            <w:r>
              <w:t>499.43/854.98</w:t>
            </w:r>
          </w:p>
        </w:tc>
      </w:tr>
      <w:tr w:rsidR="00120259" w14:paraId="103F98AF" w14:textId="77777777">
        <w:tc>
          <w:tcPr>
            <w:tcW w:w="0" w:type="auto"/>
          </w:tcPr>
          <w:p w14:paraId="48E82304" w14:textId="77777777" w:rsidR="00120259" w:rsidRDefault="005A40DA">
            <w:pPr>
              <w:pStyle w:val="Compact"/>
            </w:pPr>
            <w:r>
              <w:t>sier_4k_3</w:t>
            </w:r>
          </w:p>
        </w:tc>
        <w:tc>
          <w:tcPr>
            <w:tcW w:w="0" w:type="auto"/>
          </w:tcPr>
          <w:p w14:paraId="0C943A2E" w14:textId="77777777" w:rsidR="00120259" w:rsidRDefault="005A40DA">
            <w:pPr>
              <w:pStyle w:val="Compact"/>
              <w:jc w:val="right"/>
            </w:pPr>
            <w:r>
              <w:t>688.34</w:t>
            </w:r>
          </w:p>
        </w:tc>
        <w:tc>
          <w:tcPr>
            <w:tcW w:w="0" w:type="auto"/>
          </w:tcPr>
          <w:p w14:paraId="2D88B581" w14:textId="77777777" w:rsidR="00120259" w:rsidRDefault="005A40DA">
            <w:pPr>
              <w:pStyle w:val="Compact"/>
              <w:jc w:val="right"/>
            </w:pPr>
            <w:r>
              <w:t>0.38</w:t>
            </w:r>
          </w:p>
        </w:tc>
        <w:tc>
          <w:tcPr>
            <w:tcW w:w="0" w:type="auto"/>
          </w:tcPr>
          <w:p w14:paraId="70A7D194" w14:textId="77777777" w:rsidR="00120259" w:rsidRDefault="005A40DA">
            <w:pPr>
              <w:pStyle w:val="Compact"/>
              <w:jc w:val="right"/>
            </w:pPr>
            <w:r>
              <w:t>26.39</w:t>
            </w:r>
          </w:p>
        </w:tc>
        <w:tc>
          <w:tcPr>
            <w:tcW w:w="0" w:type="auto"/>
          </w:tcPr>
          <w:p w14:paraId="7120120C" w14:textId="77777777" w:rsidR="00120259" w:rsidRDefault="005A40DA">
            <w:pPr>
              <w:pStyle w:val="Compact"/>
            </w:pPr>
            <w:r>
              <w:t>0.48/0.59</w:t>
            </w:r>
          </w:p>
        </w:tc>
        <w:tc>
          <w:tcPr>
            <w:tcW w:w="0" w:type="auto"/>
          </w:tcPr>
          <w:p w14:paraId="76615D27" w14:textId="77777777" w:rsidR="00120259" w:rsidRDefault="005A40DA">
            <w:pPr>
              <w:pStyle w:val="Compact"/>
            </w:pPr>
            <w:r>
              <w:t>454.23/499.15</w:t>
            </w:r>
          </w:p>
        </w:tc>
      </w:tr>
      <w:tr w:rsidR="00120259" w14:paraId="3DB0CF03" w14:textId="77777777">
        <w:tc>
          <w:tcPr>
            <w:tcW w:w="0" w:type="auto"/>
          </w:tcPr>
          <w:p w14:paraId="72D11A42" w14:textId="77777777" w:rsidR="00120259" w:rsidRDefault="005A40DA">
            <w:pPr>
              <w:pStyle w:val="Compact"/>
            </w:pPr>
            <w:r>
              <w:t>sier_5k_1</w:t>
            </w:r>
          </w:p>
        </w:tc>
        <w:tc>
          <w:tcPr>
            <w:tcW w:w="0" w:type="auto"/>
          </w:tcPr>
          <w:p w14:paraId="5AE94804" w14:textId="77777777" w:rsidR="00120259" w:rsidRDefault="005A40DA">
            <w:pPr>
              <w:pStyle w:val="Compact"/>
              <w:jc w:val="right"/>
            </w:pPr>
            <w:r>
              <w:t>721.59</w:t>
            </w:r>
          </w:p>
        </w:tc>
        <w:tc>
          <w:tcPr>
            <w:tcW w:w="0" w:type="auto"/>
          </w:tcPr>
          <w:p w14:paraId="427CACFA" w14:textId="77777777" w:rsidR="00120259" w:rsidRDefault="005A40DA">
            <w:pPr>
              <w:pStyle w:val="Compact"/>
              <w:jc w:val="right"/>
            </w:pPr>
            <w:r>
              <w:t>0.60</w:t>
            </w:r>
          </w:p>
        </w:tc>
        <w:tc>
          <w:tcPr>
            <w:tcW w:w="0" w:type="auto"/>
          </w:tcPr>
          <w:p w14:paraId="4404BF66" w14:textId="77777777" w:rsidR="00120259" w:rsidRDefault="005A40DA">
            <w:pPr>
              <w:pStyle w:val="Compact"/>
              <w:jc w:val="right"/>
            </w:pPr>
            <w:r>
              <w:t>14.59</w:t>
            </w:r>
          </w:p>
        </w:tc>
        <w:tc>
          <w:tcPr>
            <w:tcW w:w="0" w:type="auto"/>
          </w:tcPr>
          <w:p w14:paraId="052F77F6" w14:textId="77777777" w:rsidR="00120259" w:rsidRDefault="005A40DA">
            <w:pPr>
              <w:pStyle w:val="Compact"/>
            </w:pPr>
            <w:r>
              <w:t>0.41/0.43</w:t>
            </w:r>
          </w:p>
        </w:tc>
        <w:tc>
          <w:tcPr>
            <w:tcW w:w="0" w:type="auto"/>
          </w:tcPr>
          <w:p w14:paraId="0919CBEC" w14:textId="77777777" w:rsidR="00120259" w:rsidRDefault="005A40DA">
            <w:pPr>
              <w:pStyle w:val="Compact"/>
            </w:pPr>
            <w:r>
              <w:t>631.30/716.60</w:t>
            </w:r>
          </w:p>
        </w:tc>
      </w:tr>
      <w:tr w:rsidR="00120259" w14:paraId="09B71D12" w14:textId="77777777">
        <w:tc>
          <w:tcPr>
            <w:tcW w:w="0" w:type="auto"/>
          </w:tcPr>
          <w:p w14:paraId="43027B5C" w14:textId="77777777" w:rsidR="00120259" w:rsidRDefault="005A40DA">
            <w:pPr>
              <w:pStyle w:val="Compact"/>
            </w:pPr>
            <w:r>
              <w:t>sier_5k_2</w:t>
            </w:r>
          </w:p>
        </w:tc>
        <w:tc>
          <w:tcPr>
            <w:tcW w:w="0" w:type="auto"/>
          </w:tcPr>
          <w:p w14:paraId="51434705" w14:textId="77777777" w:rsidR="00120259" w:rsidRDefault="005A40DA">
            <w:pPr>
              <w:pStyle w:val="Compact"/>
              <w:jc w:val="right"/>
            </w:pPr>
            <w:r>
              <w:t>709.96</w:t>
            </w:r>
          </w:p>
        </w:tc>
        <w:tc>
          <w:tcPr>
            <w:tcW w:w="0" w:type="auto"/>
          </w:tcPr>
          <w:p w14:paraId="1D08796A" w14:textId="77777777" w:rsidR="00120259" w:rsidRDefault="005A40DA">
            <w:pPr>
              <w:pStyle w:val="Compact"/>
              <w:jc w:val="right"/>
            </w:pPr>
            <w:r>
              <w:t>0.52</w:t>
            </w:r>
          </w:p>
        </w:tc>
        <w:tc>
          <w:tcPr>
            <w:tcW w:w="0" w:type="auto"/>
          </w:tcPr>
          <w:p w14:paraId="69268EE1" w14:textId="77777777" w:rsidR="00120259" w:rsidRDefault="005A40DA">
            <w:pPr>
              <w:pStyle w:val="Compact"/>
              <w:jc w:val="right"/>
            </w:pPr>
            <w:r>
              <w:t>27.53</w:t>
            </w:r>
          </w:p>
        </w:tc>
        <w:tc>
          <w:tcPr>
            <w:tcW w:w="0" w:type="auto"/>
          </w:tcPr>
          <w:p w14:paraId="0744307F" w14:textId="77777777" w:rsidR="00120259" w:rsidRDefault="005A40DA">
            <w:pPr>
              <w:pStyle w:val="Compact"/>
            </w:pPr>
            <w:r>
              <w:t>0.53/0.74</w:t>
            </w:r>
          </w:p>
        </w:tc>
        <w:tc>
          <w:tcPr>
            <w:tcW w:w="0" w:type="auto"/>
          </w:tcPr>
          <w:p w14:paraId="5E053B0C" w14:textId="77777777" w:rsidR="00120259" w:rsidRDefault="005A40DA">
            <w:pPr>
              <w:pStyle w:val="Compact"/>
            </w:pPr>
            <w:r>
              <w:t>477.29/454.67</w:t>
            </w:r>
          </w:p>
        </w:tc>
      </w:tr>
      <w:tr w:rsidR="00120259" w14:paraId="33707463" w14:textId="77777777">
        <w:tc>
          <w:tcPr>
            <w:tcW w:w="0" w:type="auto"/>
          </w:tcPr>
          <w:p w14:paraId="50E2E99F" w14:textId="77777777" w:rsidR="00120259" w:rsidRDefault="005A40DA">
            <w:pPr>
              <w:pStyle w:val="Compact"/>
            </w:pPr>
            <w:r>
              <w:t>sier_5k_3</w:t>
            </w:r>
          </w:p>
        </w:tc>
        <w:tc>
          <w:tcPr>
            <w:tcW w:w="0" w:type="auto"/>
          </w:tcPr>
          <w:p w14:paraId="2C294770" w14:textId="77777777" w:rsidR="00120259" w:rsidRDefault="005A40DA">
            <w:pPr>
              <w:pStyle w:val="Compact"/>
              <w:jc w:val="right"/>
            </w:pPr>
            <w:r>
              <w:t>778.53</w:t>
            </w:r>
          </w:p>
        </w:tc>
        <w:tc>
          <w:tcPr>
            <w:tcW w:w="0" w:type="auto"/>
          </w:tcPr>
          <w:p w14:paraId="46A662E3" w14:textId="77777777" w:rsidR="00120259" w:rsidRDefault="005A40DA">
            <w:pPr>
              <w:pStyle w:val="Compact"/>
              <w:jc w:val="right"/>
            </w:pPr>
            <w:r>
              <w:t>0.97</w:t>
            </w:r>
          </w:p>
        </w:tc>
        <w:tc>
          <w:tcPr>
            <w:tcW w:w="0" w:type="auto"/>
          </w:tcPr>
          <w:p w14:paraId="782C7813" w14:textId="77777777" w:rsidR="00120259" w:rsidRDefault="005A40DA">
            <w:pPr>
              <w:pStyle w:val="Compact"/>
              <w:jc w:val="right"/>
            </w:pPr>
            <w:r>
              <w:t>28.93</w:t>
            </w:r>
          </w:p>
        </w:tc>
        <w:tc>
          <w:tcPr>
            <w:tcW w:w="0" w:type="auto"/>
          </w:tcPr>
          <w:p w14:paraId="5D077A65" w14:textId="77777777" w:rsidR="00120259" w:rsidRDefault="005A40DA">
            <w:pPr>
              <w:pStyle w:val="Compact"/>
            </w:pPr>
            <w:r>
              <w:t>0.33/0.43</w:t>
            </w:r>
          </w:p>
        </w:tc>
        <w:tc>
          <w:tcPr>
            <w:tcW w:w="0" w:type="auto"/>
          </w:tcPr>
          <w:p w14:paraId="02EF5A86" w14:textId="77777777" w:rsidR="00120259" w:rsidRDefault="005A40DA">
            <w:pPr>
              <w:pStyle w:val="Compact"/>
            </w:pPr>
            <w:r>
              <w:t>569.44/484.33</w:t>
            </w:r>
          </w:p>
        </w:tc>
      </w:tr>
      <w:tr w:rsidR="00120259" w14:paraId="09689B42" w14:textId="77777777">
        <w:tc>
          <w:tcPr>
            <w:tcW w:w="0" w:type="auto"/>
          </w:tcPr>
          <w:p w14:paraId="7C2DCC29" w14:textId="77777777" w:rsidR="00120259" w:rsidRDefault="005A40DA">
            <w:pPr>
              <w:pStyle w:val="Compact"/>
            </w:pPr>
            <w:r>
              <w:t>sequ_4k_1</w:t>
            </w:r>
          </w:p>
        </w:tc>
        <w:tc>
          <w:tcPr>
            <w:tcW w:w="0" w:type="auto"/>
          </w:tcPr>
          <w:p w14:paraId="03FE3BB5" w14:textId="77777777" w:rsidR="00120259" w:rsidRDefault="005A40DA">
            <w:pPr>
              <w:pStyle w:val="Compact"/>
              <w:jc w:val="right"/>
            </w:pPr>
            <w:r>
              <w:t>766.61</w:t>
            </w:r>
          </w:p>
        </w:tc>
        <w:tc>
          <w:tcPr>
            <w:tcW w:w="0" w:type="auto"/>
          </w:tcPr>
          <w:p w14:paraId="4B453724" w14:textId="77777777" w:rsidR="00120259" w:rsidRDefault="005A40DA">
            <w:pPr>
              <w:pStyle w:val="Compact"/>
              <w:jc w:val="right"/>
            </w:pPr>
            <w:r>
              <w:t>0.89</w:t>
            </w:r>
          </w:p>
        </w:tc>
        <w:tc>
          <w:tcPr>
            <w:tcW w:w="0" w:type="auto"/>
          </w:tcPr>
          <w:p w14:paraId="3961363F" w14:textId="77777777" w:rsidR="00120259" w:rsidRDefault="005A40DA">
            <w:pPr>
              <w:pStyle w:val="Compact"/>
              <w:jc w:val="right"/>
            </w:pPr>
            <w:r>
              <w:t>29.59</w:t>
            </w:r>
          </w:p>
        </w:tc>
        <w:tc>
          <w:tcPr>
            <w:tcW w:w="0" w:type="auto"/>
          </w:tcPr>
          <w:p w14:paraId="616AE461" w14:textId="77777777" w:rsidR="00120259" w:rsidRDefault="005A40DA">
            <w:pPr>
              <w:pStyle w:val="Compact"/>
            </w:pPr>
            <w:r>
              <w:t>0.50/0.56</w:t>
            </w:r>
          </w:p>
        </w:tc>
        <w:tc>
          <w:tcPr>
            <w:tcW w:w="0" w:type="auto"/>
          </w:tcPr>
          <w:p w14:paraId="5CC840BE" w14:textId="77777777" w:rsidR="00120259" w:rsidRDefault="005A40DA">
            <w:pPr>
              <w:pStyle w:val="Compact"/>
            </w:pPr>
            <w:r>
              <w:t>365.81/607.88</w:t>
            </w:r>
          </w:p>
        </w:tc>
      </w:tr>
      <w:tr w:rsidR="00120259" w14:paraId="0F321400" w14:textId="77777777">
        <w:tc>
          <w:tcPr>
            <w:tcW w:w="0" w:type="auto"/>
          </w:tcPr>
          <w:p w14:paraId="0D18EB7A" w14:textId="77777777" w:rsidR="00120259" w:rsidRDefault="005A40DA">
            <w:pPr>
              <w:pStyle w:val="Compact"/>
            </w:pPr>
            <w:r>
              <w:t>sequ_4k_3</w:t>
            </w:r>
          </w:p>
        </w:tc>
        <w:tc>
          <w:tcPr>
            <w:tcW w:w="0" w:type="auto"/>
          </w:tcPr>
          <w:p w14:paraId="100E5927" w14:textId="77777777" w:rsidR="00120259" w:rsidRDefault="005A40DA">
            <w:pPr>
              <w:pStyle w:val="Compact"/>
              <w:jc w:val="right"/>
            </w:pPr>
            <w:r>
              <w:t>815.60</w:t>
            </w:r>
          </w:p>
        </w:tc>
        <w:tc>
          <w:tcPr>
            <w:tcW w:w="0" w:type="auto"/>
          </w:tcPr>
          <w:p w14:paraId="117ED8A1" w14:textId="77777777" w:rsidR="00120259" w:rsidRDefault="005A40DA">
            <w:pPr>
              <w:pStyle w:val="Compact"/>
              <w:jc w:val="right"/>
            </w:pPr>
            <w:r>
              <w:t>1.21</w:t>
            </w:r>
          </w:p>
        </w:tc>
        <w:tc>
          <w:tcPr>
            <w:tcW w:w="0" w:type="auto"/>
          </w:tcPr>
          <w:p w14:paraId="4A495973" w14:textId="77777777" w:rsidR="00120259" w:rsidRDefault="005A40DA">
            <w:pPr>
              <w:pStyle w:val="Compact"/>
              <w:jc w:val="right"/>
            </w:pPr>
            <w:r>
              <w:t>29.69</w:t>
            </w:r>
          </w:p>
        </w:tc>
        <w:tc>
          <w:tcPr>
            <w:tcW w:w="0" w:type="auto"/>
          </w:tcPr>
          <w:p w14:paraId="7AF97D1F" w14:textId="77777777" w:rsidR="00120259" w:rsidRDefault="005A40DA">
            <w:pPr>
              <w:pStyle w:val="Compact"/>
            </w:pPr>
            <w:r>
              <w:t>0.35/0.71</w:t>
            </w:r>
          </w:p>
        </w:tc>
        <w:tc>
          <w:tcPr>
            <w:tcW w:w="0" w:type="auto"/>
          </w:tcPr>
          <w:p w14:paraId="50420120" w14:textId="77777777" w:rsidR="00120259" w:rsidRDefault="005A40DA">
            <w:pPr>
              <w:pStyle w:val="Compact"/>
            </w:pPr>
            <w:r>
              <w:t>433.35/306.41</w:t>
            </w:r>
          </w:p>
        </w:tc>
      </w:tr>
      <w:tr w:rsidR="00120259" w14:paraId="6EA12A2C" w14:textId="77777777">
        <w:tc>
          <w:tcPr>
            <w:tcW w:w="0" w:type="auto"/>
          </w:tcPr>
          <w:p w14:paraId="0F3602A5" w14:textId="77777777" w:rsidR="00120259" w:rsidRDefault="005A40DA">
            <w:pPr>
              <w:pStyle w:val="Compact"/>
            </w:pPr>
            <w:r>
              <w:t>sequ_5k_1</w:t>
            </w:r>
          </w:p>
        </w:tc>
        <w:tc>
          <w:tcPr>
            <w:tcW w:w="0" w:type="auto"/>
          </w:tcPr>
          <w:p w14:paraId="261021B9" w14:textId="77777777" w:rsidR="00120259" w:rsidRDefault="005A40DA">
            <w:pPr>
              <w:pStyle w:val="Compact"/>
              <w:jc w:val="right"/>
            </w:pPr>
            <w:r>
              <w:t>718.24</w:t>
            </w:r>
          </w:p>
        </w:tc>
        <w:tc>
          <w:tcPr>
            <w:tcW w:w="0" w:type="auto"/>
          </w:tcPr>
          <w:p w14:paraId="53EA8F5F" w14:textId="77777777" w:rsidR="00120259" w:rsidRDefault="005A40DA">
            <w:pPr>
              <w:pStyle w:val="Compact"/>
              <w:jc w:val="right"/>
            </w:pPr>
            <w:r>
              <w:t>0.58</w:t>
            </w:r>
          </w:p>
        </w:tc>
        <w:tc>
          <w:tcPr>
            <w:tcW w:w="0" w:type="auto"/>
          </w:tcPr>
          <w:p w14:paraId="688B0F31" w14:textId="77777777" w:rsidR="00120259" w:rsidRDefault="005A40DA">
            <w:pPr>
              <w:pStyle w:val="Compact"/>
              <w:jc w:val="right"/>
            </w:pPr>
            <w:r>
              <w:t>27.12</w:t>
            </w:r>
          </w:p>
        </w:tc>
        <w:tc>
          <w:tcPr>
            <w:tcW w:w="0" w:type="auto"/>
          </w:tcPr>
          <w:p w14:paraId="39D2C948" w14:textId="77777777" w:rsidR="00120259" w:rsidRDefault="005A40DA">
            <w:pPr>
              <w:pStyle w:val="Compact"/>
            </w:pPr>
            <w:r>
              <w:t>0.35/0.52</w:t>
            </w:r>
          </w:p>
        </w:tc>
        <w:tc>
          <w:tcPr>
            <w:tcW w:w="0" w:type="auto"/>
          </w:tcPr>
          <w:p w14:paraId="66809A02" w14:textId="77777777" w:rsidR="00120259" w:rsidRDefault="005A40DA">
            <w:pPr>
              <w:pStyle w:val="Compact"/>
            </w:pPr>
            <w:r>
              <w:t>364.01/444.79</w:t>
            </w:r>
          </w:p>
        </w:tc>
      </w:tr>
      <w:tr w:rsidR="00120259" w14:paraId="434C5A07" w14:textId="77777777">
        <w:tc>
          <w:tcPr>
            <w:tcW w:w="0" w:type="auto"/>
          </w:tcPr>
          <w:p w14:paraId="37DBC5F5" w14:textId="77777777" w:rsidR="00120259" w:rsidRDefault="005A40DA">
            <w:pPr>
              <w:pStyle w:val="Compact"/>
            </w:pPr>
            <w:r>
              <w:t>sequ_5k_2</w:t>
            </w:r>
          </w:p>
        </w:tc>
        <w:tc>
          <w:tcPr>
            <w:tcW w:w="0" w:type="auto"/>
          </w:tcPr>
          <w:p w14:paraId="0546181B" w14:textId="77777777" w:rsidR="00120259" w:rsidRDefault="005A40DA">
            <w:pPr>
              <w:pStyle w:val="Compact"/>
              <w:jc w:val="right"/>
            </w:pPr>
            <w:r>
              <w:t>587.26</w:t>
            </w:r>
          </w:p>
        </w:tc>
        <w:tc>
          <w:tcPr>
            <w:tcW w:w="0" w:type="auto"/>
          </w:tcPr>
          <w:p w14:paraId="6D177DF3" w14:textId="77777777" w:rsidR="00120259" w:rsidRDefault="005A40DA">
            <w:pPr>
              <w:pStyle w:val="Compact"/>
              <w:jc w:val="right"/>
            </w:pPr>
            <w:r>
              <w:t>-0.27</w:t>
            </w:r>
          </w:p>
        </w:tc>
        <w:tc>
          <w:tcPr>
            <w:tcW w:w="0" w:type="auto"/>
          </w:tcPr>
          <w:p w14:paraId="3947D1AF" w14:textId="77777777" w:rsidR="00120259" w:rsidRDefault="005A40DA">
            <w:pPr>
              <w:pStyle w:val="Compact"/>
              <w:jc w:val="right"/>
            </w:pPr>
            <w:r>
              <w:t>29.10</w:t>
            </w:r>
          </w:p>
        </w:tc>
        <w:tc>
          <w:tcPr>
            <w:tcW w:w="0" w:type="auto"/>
          </w:tcPr>
          <w:p w14:paraId="1343EA8A" w14:textId="77777777" w:rsidR="00120259" w:rsidRDefault="005A40DA">
            <w:pPr>
              <w:pStyle w:val="Compact"/>
            </w:pPr>
            <w:r>
              <w:t>0.45/0.43</w:t>
            </w:r>
          </w:p>
        </w:tc>
        <w:tc>
          <w:tcPr>
            <w:tcW w:w="0" w:type="auto"/>
          </w:tcPr>
          <w:p w14:paraId="2F8959F2" w14:textId="77777777" w:rsidR="00120259" w:rsidRDefault="005A40DA">
            <w:pPr>
              <w:pStyle w:val="Compact"/>
            </w:pPr>
            <w:r>
              <w:t>478.31/499.15</w:t>
            </w:r>
          </w:p>
        </w:tc>
      </w:tr>
      <w:tr w:rsidR="00120259" w14:paraId="7DEA3DAF" w14:textId="77777777">
        <w:tc>
          <w:tcPr>
            <w:tcW w:w="0" w:type="auto"/>
          </w:tcPr>
          <w:p w14:paraId="63269276" w14:textId="77777777" w:rsidR="00120259" w:rsidRDefault="005A40DA">
            <w:pPr>
              <w:pStyle w:val="Compact"/>
            </w:pPr>
            <w:r>
              <w:t>sequ_5k_3</w:t>
            </w:r>
          </w:p>
        </w:tc>
        <w:tc>
          <w:tcPr>
            <w:tcW w:w="0" w:type="auto"/>
          </w:tcPr>
          <w:p w14:paraId="59CDA37D" w14:textId="77777777" w:rsidR="00120259" w:rsidRDefault="005A40DA">
            <w:pPr>
              <w:pStyle w:val="Compact"/>
              <w:jc w:val="right"/>
            </w:pPr>
            <w:r>
              <w:t>611.33</w:t>
            </w:r>
          </w:p>
        </w:tc>
        <w:tc>
          <w:tcPr>
            <w:tcW w:w="0" w:type="auto"/>
          </w:tcPr>
          <w:p w14:paraId="4105DE75" w14:textId="77777777" w:rsidR="00120259" w:rsidRDefault="005A40DA">
            <w:pPr>
              <w:pStyle w:val="Compact"/>
              <w:jc w:val="right"/>
            </w:pPr>
            <w:r>
              <w:t>-0.12</w:t>
            </w:r>
          </w:p>
        </w:tc>
        <w:tc>
          <w:tcPr>
            <w:tcW w:w="0" w:type="auto"/>
          </w:tcPr>
          <w:p w14:paraId="19340580" w14:textId="77777777" w:rsidR="00120259" w:rsidRDefault="005A40DA">
            <w:pPr>
              <w:pStyle w:val="Compact"/>
              <w:jc w:val="right"/>
            </w:pPr>
            <w:r>
              <w:t>31.34</w:t>
            </w:r>
          </w:p>
        </w:tc>
        <w:tc>
          <w:tcPr>
            <w:tcW w:w="0" w:type="auto"/>
          </w:tcPr>
          <w:p w14:paraId="7BC3AE8D" w14:textId="77777777" w:rsidR="00120259" w:rsidRDefault="005A40DA">
            <w:pPr>
              <w:pStyle w:val="Compact"/>
            </w:pPr>
            <w:r>
              <w:t>0.42/0.48</w:t>
            </w:r>
          </w:p>
        </w:tc>
        <w:tc>
          <w:tcPr>
            <w:tcW w:w="0" w:type="auto"/>
          </w:tcPr>
          <w:p w14:paraId="1D0C5A20" w14:textId="77777777" w:rsidR="00120259" w:rsidRDefault="005A40DA">
            <w:pPr>
              <w:pStyle w:val="Compact"/>
            </w:pPr>
            <w:r>
              <w:t>348.68/494.21</w:t>
            </w:r>
          </w:p>
        </w:tc>
      </w:tr>
      <w:tr w:rsidR="00120259" w14:paraId="7D633B81" w14:textId="77777777">
        <w:tc>
          <w:tcPr>
            <w:tcW w:w="0" w:type="auto"/>
          </w:tcPr>
          <w:p w14:paraId="1E4D6E65" w14:textId="77777777" w:rsidR="00120259" w:rsidRDefault="005A40DA">
            <w:pPr>
              <w:pStyle w:val="Compact"/>
            </w:pPr>
            <w:r>
              <w:t>sequ_6k_1</w:t>
            </w:r>
          </w:p>
        </w:tc>
        <w:tc>
          <w:tcPr>
            <w:tcW w:w="0" w:type="auto"/>
          </w:tcPr>
          <w:p w14:paraId="1B90CA12" w14:textId="77777777" w:rsidR="00120259" w:rsidRDefault="005A40DA">
            <w:pPr>
              <w:pStyle w:val="Compact"/>
              <w:jc w:val="right"/>
            </w:pPr>
            <w:r>
              <w:t>730.52</w:t>
            </w:r>
          </w:p>
        </w:tc>
        <w:tc>
          <w:tcPr>
            <w:tcW w:w="0" w:type="auto"/>
          </w:tcPr>
          <w:p w14:paraId="1CA4E2EB" w14:textId="77777777" w:rsidR="00120259" w:rsidRDefault="005A40DA">
            <w:pPr>
              <w:pStyle w:val="Compact"/>
              <w:jc w:val="right"/>
            </w:pPr>
            <w:r>
              <w:t>0.66</w:t>
            </w:r>
          </w:p>
        </w:tc>
        <w:tc>
          <w:tcPr>
            <w:tcW w:w="0" w:type="auto"/>
          </w:tcPr>
          <w:p w14:paraId="7CA204B2" w14:textId="77777777" w:rsidR="00120259" w:rsidRDefault="005A40DA">
            <w:pPr>
              <w:pStyle w:val="Compact"/>
              <w:jc w:val="right"/>
            </w:pPr>
            <w:r>
              <w:t>27.78</w:t>
            </w:r>
          </w:p>
        </w:tc>
        <w:tc>
          <w:tcPr>
            <w:tcW w:w="0" w:type="auto"/>
          </w:tcPr>
          <w:p w14:paraId="6E9B0AC3" w14:textId="77777777" w:rsidR="00120259" w:rsidRDefault="005A40DA">
            <w:pPr>
              <w:pStyle w:val="Compact"/>
            </w:pPr>
            <w:r>
              <w:t>0.30/0.70</w:t>
            </w:r>
          </w:p>
        </w:tc>
        <w:tc>
          <w:tcPr>
            <w:tcW w:w="0" w:type="auto"/>
          </w:tcPr>
          <w:p w14:paraId="4CF8BC79" w14:textId="77777777" w:rsidR="00120259" w:rsidRDefault="005A40DA">
            <w:pPr>
              <w:pStyle w:val="Compact"/>
            </w:pPr>
            <w:r>
              <w:t>433.43/360.77</w:t>
            </w:r>
          </w:p>
        </w:tc>
      </w:tr>
      <w:tr w:rsidR="00120259" w14:paraId="47DDCDDC" w14:textId="77777777">
        <w:tc>
          <w:tcPr>
            <w:tcW w:w="0" w:type="auto"/>
          </w:tcPr>
          <w:p w14:paraId="62EEC3FD" w14:textId="77777777" w:rsidR="00120259" w:rsidRDefault="005A40DA">
            <w:pPr>
              <w:pStyle w:val="Compact"/>
            </w:pPr>
            <w:r>
              <w:t>sequ_6k_2</w:t>
            </w:r>
          </w:p>
        </w:tc>
        <w:tc>
          <w:tcPr>
            <w:tcW w:w="0" w:type="auto"/>
          </w:tcPr>
          <w:p w14:paraId="7CE1B220" w14:textId="77777777" w:rsidR="00120259" w:rsidRDefault="005A40DA">
            <w:pPr>
              <w:pStyle w:val="Compact"/>
              <w:jc w:val="right"/>
            </w:pPr>
            <w:r>
              <w:t>689.51</w:t>
            </w:r>
          </w:p>
        </w:tc>
        <w:tc>
          <w:tcPr>
            <w:tcW w:w="0" w:type="auto"/>
          </w:tcPr>
          <w:p w14:paraId="797B6112" w14:textId="77777777" w:rsidR="00120259" w:rsidRDefault="005A40DA">
            <w:pPr>
              <w:pStyle w:val="Compact"/>
              <w:jc w:val="right"/>
            </w:pPr>
            <w:r>
              <w:t>0.39</w:t>
            </w:r>
          </w:p>
        </w:tc>
        <w:tc>
          <w:tcPr>
            <w:tcW w:w="0" w:type="auto"/>
          </w:tcPr>
          <w:p w14:paraId="0D47DBAA" w14:textId="77777777" w:rsidR="00120259" w:rsidRDefault="005A40DA">
            <w:pPr>
              <w:pStyle w:val="Compact"/>
              <w:jc w:val="right"/>
            </w:pPr>
            <w:r>
              <w:t>11.83</w:t>
            </w:r>
          </w:p>
        </w:tc>
        <w:tc>
          <w:tcPr>
            <w:tcW w:w="0" w:type="auto"/>
          </w:tcPr>
          <w:p w14:paraId="18C2C06F" w14:textId="77777777" w:rsidR="00120259" w:rsidRDefault="005A40DA">
            <w:pPr>
              <w:pStyle w:val="Compact"/>
            </w:pPr>
            <w:r>
              <w:t>0.26/0.43</w:t>
            </w:r>
          </w:p>
        </w:tc>
        <w:tc>
          <w:tcPr>
            <w:tcW w:w="0" w:type="auto"/>
          </w:tcPr>
          <w:p w14:paraId="025D143B" w14:textId="77777777" w:rsidR="00120259" w:rsidRDefault="005A40DA">
            <w:pPr>
              <w:pStyle w:val="Compact"/>
            </w:pPr>
            <w:r>
              <w:t>699.04/934.06</w:t>
            </w:r>
          </w:p>
        </w:tc>
      </w:tr>
      <w:tr w:rsidR="00120259" w14:paraId="2F42D4E0" w14:textId="77777777">
        <w:tc>
          <w:tcPr>
            <w:tcW w:w="0" w:type="auto"/>
          </w:tcPr>
          <w:p w14:paraId="232F5422" w14:textId="77777777" w:rsidR="00120259" w:rsidRDefault="005A40DA">
            <w:pPr>
              <w:pStyle w:val="Compact"/>
            </w:pPr>
            <w:r>
              <w:t>sequ_6k_3</w:t>
            </w:r>
          </w:p>
        </w:tc>
        <w:tc>
          <w:tcPr>
            <w:tcW w:w="0" w:type="auto"/>
          </w:tcPr>
          <w:p w14:paraId="69BB5359" w14:textId="77777777" w:rsidR="00120259" w:rsidRDefault="005A40DA">
            <w:pPr>
              <w:pStyle w:val="Compact"/>
              <w:jc w:val="right"/>
            </w:pPr>
            <w:r>
              <w:t>602.65</w:t>
            </w:r>
          </w:p>
        </w:tc>
        <w:tc>
          <w:tcPr>
            <w:tcW w:w="0" w:type="auto"/>
          </w:tcPr>
          <w:p w14:paraId="5279639C" w14:textId="77777777" w:rsidR="00120259" w:rsidRDefault="005A40DA">
            <w:pPr>
              <w:pStyle w:val="Compact"/>
              <w:jc w:val="right"/>
            </w:pPr>
            <w:r>
              <w:t>-0.17</w:t>
            </w:r>
          </w:p>
        </w:tc>
        <w:tc>
          <w:tcPr>
            <w:tcW w:w="0" w:type="auto"/>
          </w:tcPr>
          <w:p w14:paraId="15EF2F31" w14:textId="77777777" w:rsidR="00120259" w:rsidRDefault="005A40DA">
            <w:pPr>
              <w:pStyle w:val="Compact"/>
              <w:jc w:val="right"/>
            </w:pPr>
            <w:r>
              <w:t>26.51</w:t>
            </w:r>
          </w:p>
        </w:tc>
        <w:tc>
          <w:tcPr>
            <w:tcW w:w="0" w:type="auto"/>
          </w:tcPr>
          <w:p w14:paraId="13F22446" w14:textId="77777777" w:rsidR="00120259" w:rsidRDefault="005A40DA">
            <w:pPr>
              <w:pStyle w:val="Compact"/>
            </w:pPr>
            <w:r>
              <w:t>0.36/0.32</w:t>
            </w:r>
          </w:p>
        </w:tc>
        <w:tc>
          <w:tcPr>
            <w:tcW w:w="0" w:type="auto"/>
          </w:tcPr>
          <w:p w14:paraId="4B66511E" w14:textId="77777777" w:rsidR="00120259" w:rsidRDefault="005A40DA">
            <w:pPr>
              <w:pStyle w:val="Compact"/>
            </w:pPr>
            <w:r>
              <w:t>535.54/691.89</w:t>
            </w:r>
          </w:p>
        </w:tc>
      </w:tr>
    </w:tbl>
    <w:p w14:paraId="31ED5B36" w14:textId="77777777" w:rsidR="00120259" w:rsidRDefault="005A40DA">
      <w:pPr>
        <w:pStyle w:val="FigurewithCaption"/>
      </w:pPr>
      <w:r>
        <w:rPr>
          <w:noProof/>
        </w:rPr>
        <w:drawing>
          <wp:inline distT="0" distB="0" distL="0" distR="0" wp14:anchorId="10BE456F" wp14:editId="6E7A7CC0">
            <wp:extent cx="5334000" cy="3556878"/>
            <wp:effectExtent l="0" t="0" r="0" b="0"/>
            <wp:docPr id="1" name="Picture" descr="A dense point cloud representing ~40 hectares of forest is generated using Structure from Motion (SfM) processing of ~1900 images. The dense point cloud z- position represents the ground elevation plus the vegetation height."/>
            <wp:cNvGraphicFramePr/>
            <a:graphic xmlns:a="http://schemas.openxmlformats.org/drawingml/2006/main">
              <a:graphicData uri="http://schemas.openxmlformats.org/drawingml/2006/picture">
                <pic:pic xmlns:pic="http://schemas.openxmlformats.org/drawingml/2006/picture">
                  <pic:nvPicPr>
                    <pic:cNvPr id="0" name="Picture" descr="../../figures/eldo_3k_3_point_cloud.png"/>
                    <pic:cNvPicPr>
                      <a:picLocks noChangeAspect="1" noChangeArrowheads="1"/>
                    </pic:cNvPicPr>
                  </pic:nvPicPr>
                  <pic:blipFill>
                    <a:blip r:embed="rId9"/>
                    <a:stretch>
                      <a:fillRect/>
                    </a:stretch>
                  </pic:blipFill>
                  <pic:spPr bwMode="auto">
                    <a:xfrm>
                      <a:off x="0" y="0"/>
                      <a:ext cx="5334000" cy="3556878"/>
                    </a:xfrm>
                    <a:prstGeom prst="rect">
                      <a:avLst/>
                    </a:prstGeom>
                    <a:noFill/>
                    <a:ln w="9525">
                      <a:noFill/>
                      <a:headEnd/>
                      <a:tailEnd/>
                    </a:ln>
                  </pic:spPr>
                </pic:pic>
              </a:graphicData>
            </a:graphic>
          </wp:inline>
        </w:drawing>
      </w:r>
    </w:p>
    <w:p w14:paraId="79D0E52E" w14:textId="77777777" w:rsidR="00120259" w:rsidRDefault="005A40DA">
      <w:pPr>
        <w:pStyle w:val="ImageCaption"/>
      </w:pPr>
      <w:r>
        <w:t>A dense point cloud representing ~40 hectares of forest is generated using Structure from Motion (SfM) processing of ~1900 images. The dense point cloud z- position represents the ground elevation plus the vegetation height.</w:t>
      </w:r>
    </w:p>
    <w:p w14:paraId="5DF50940" w14:textId="77777777" w:rsidR="00120259" w:rsidRDefault="005A40DA">
      <w:pPr>
        <w:pStyle w:val="FigurewithCaption"/>
      </w:pPr>
      <w:r>
        <w:rPr>
          <w:noProof/>
        </w:rPr>
        <w:drawing>
          <wp:inline distT="0" distB="0" distL="0" distR="0" wp14:anchorId="6C10D240" wp14:editId="5C5ECEDE">
            <wp:extent cx="5334000" cy="5334000"/>
            <wp:effectExtent l="0" t="0" r="0" b="0"/>
            <wp:docPr id="2" name="Picture" descr="The digital surface model (DSM) is a 2-dimensional representation of the dense point cloud generated using structure from motion (SfM) processing. The DSM represents the ground elevation plus the vegetation height."/>
            <wp:cNvGraphicFramePr/>
            <a:graphic xmlns:a="http://schemas.openxmlformats.org/drawingml/2006/main">
              <a:graphicData uri="http://schemas.openxmlformats.org/drawingml/2006/picture">
                <pic:pic xmlns:pic="http://schemas.openxmlformats.org/drawingml/2006/picture">
                  <pic:nvPicPr>
                    <pic:cNvPr id="0" name="Picture" descr="../../figures/eldo_3k_3_dsm.png"/>
                    <pic:cNvPicPr>
                      <a:picLocks noChangeAspect="1" noChangeArrowheads="1"/>
                    </pic:cNvPicPr>
                  </pic:nvPicPr>
                  <pic:blipFill>
                    <a:blip r:embed="rId10"/>
                    <a:stretch>
                      <a:fillRect/>
                    </a:stretch>
                  </pic:blipFill>
                  <pic:spPr bwMode="auto">
                    <a:xfrm>
                      <a:off x="0" y="0"/>
                      <a:ext cx="5334000" cy="5334000"/>
                    </a:xfrm>
                    <a:prstGeom prst="rect">
                      <a:avLst/>
                    </a:prstGeom>
                    <a:noFill/>
                    <a:ln w="9525">
                      <a:noFill/>
                      <a:headEnd/>
                      <a:tailEnd/>
                    </a:ln>
                  </pic:spPr>
                </pic:pic>
              </a:graphicData>
            </a:graphic>
          </wp:inline>
        </w:drawing>
      </w:r>
    </w:p>
    <w:p w14:paraId="1C70B9B0" w14:textId="77777777" w:rsidR="00120259" w:rsidRDefault="005A40DA">
      <w:pPr>
        <w:pStyle w:val="ImageCaption"/>
      </w:pPr>
      <w:r>
        <w:t>The digital surface model (DSM) is a 2-dimensional representation of the dense point cloud generated using structure from motion (SfM) processing. The DSM represents the ground elevation plus the vegetation height.</w:t>
      </w:r>
    </w:p>
    <w:p w14:paraId="2B905BD2" w14:textId="77777777" w:rsidR="00120259" w:rsidRDefault="005A40DA">
      <w:pPr>
        <w:pStyle w:val="FigurewithCaption"/>
      </w:pPr>
      <w:r>
        <w:rPr>
          <w:noProof/>
        </w:rPr>
        <w:drawing>
          <wp:inline distT="0" distB="0" distL="0" distR="0" wp14:anchorId="3C3310F6" wp14:editId="0E1E7FF1">
            <wp:extent cx="5334000" cy="3504045"/>
            <wp:effectExtent l="0" t="0" r="0" b="0"/>
            <wp:docPr id="3" name="Picture" descr="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wp:cNvGraphicFramePr/>
            <a:graphic xmlns:a="http://schemas.openxmlformats.org/drawingml/2006/main">
              <a:graphicData uri="http://schemas.openxmlformats.org/drawingml/2006/picture">
                <pic:pic xmlns:pic="http://schemas.openxmlformats.org/drawingml/2006/picture">
                  <pic:nvPicPr>
                    <pic:cNvPr id="0" name="Picture" descr="../../figures/eldo_3k_3_dtm.png"/>
                    <pic:cNvPicPr>
                      <a:picLocks noChangeAspect="1" noChangeArrowheads="1"/>
                    </pic:cNvPicPr>
                  </pic:nvPicPr>
                  <pic:blipFill>
                    <a:blip r:embed="rId11"/>
                    <a:stretch>
                      <a:fillRect/>
                    </a:stretch>
                  </pic:blipFill>
                  <pic:spPr bwMode="auto">
                    <a:xfrm>
                      <a:off x="0" y="0"/>
                      <a:ext cx="5334000" cy="3504045"/>
                    </a:xfrm>
                    <a:prstGeom prst="rect">
                      <a:avLst/>
                    </a:prstGeom>
                    <a:noFill/>
                    <a:ln w="9525">
                      <a:noFill/>
                      <a:headEnd/>
                      <a:tailEnd/>
                    </a:ln>
                  </pic:spPr>
                </pic:pic>
              </a:graphicData>
            </a:graphic>
          </wp:inline>
        </w:drawing>
      </w:r>
    </w:p>
    <w:p w14:paraId="5C1F5AAF" w14:textId="77777777" w:rsidR="00120259" w:rsidRDefault="005A40DA">
      <w:pPr>
        <w:pStyle w:val="ImageCaption"/>
      </w:pPr>
      <w:r>
        <w:t>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w:t>
      </w:r>
    </w:p>
    <w:p w14:paraId="39E6CBC8" w14:textId="77777777" w:rsidR="00120259" w:rsidRDefault="005A40DA">
      <w:pPr>
        <w:pStyle w:val="FigurewithCaption"/>
      </w:pPr>
      <w:r>
        <w:rPr>
          <w:noProof/>
        </w:rPr>
        <w:drawing>
          <wp:inline distT="0" distB="0" distL="0" distR="0" wp14:anchorId="431EFA78" wp14:editId="167BB718">
            <wp:extent cx="5334000" cy="3504045"/>
            <wp:effectExtent l="0" t="0" r="0" b="0"/>
            <wp:docPr id="4" name="Picture" descr="The canopy height model (CHM) is generated by subtracting the digital terrain model from the digital surface model. The CHM represents the height of all of the elevation above ground level."/>
            <wp:cNvGraphicFramePr/>
            <a:graphic xmlns:a="http://schemas.openxmlformats.org/drawingml/2006/main">
              <a:graphicData uri="http://schemas.openxmlformats.org/drawingml/2006/picture">
                <pic:pic xmlns:pic="http://schemas.openxmlformats.org/drawingml/2006/picture">
                  <pic:nvPicPr>
                    <pic:cNvPr id="0" name="Picture" descr="../../figures/eldo_3k_3_chm.png"/>
                    <pic:cNvPicPr>
                      <a:picLocks noChangeAspect="1" noChangeArrowheads="1"/>
                    </pic:cNvPicPr>
                  </pic:nvPicPr>
                  <pic:blipFill>
                    <a:blip r:embed="rId12"/>
                    <a:stretch>
                      <a:fillRect/>
                    </a:stretch>
                  </pic:blipFill>
                  <pic:spPr bwMode="auto">
                    <a:xfrm>
                      <a:off x="0" y="0"/>
                      <a:ext cx="5334000" cy="3504045"/>
                    </a:xfrm>
                    <a:prstGeom prst="rect">
                      <a:avLst/>
                    </a:prstGeom>
                    <a:noFill/>
                    <a:ln w="9525">
                      <a:noFill/>
                      <a:headEnd/>
                      <a:tailEnd/>
                    </a:ln>
                  </pic:spPr>
                </pic:pic>
              </a:graphicData>
            </a:graphic>
          </wp:inline>
        </w:drawing>
      </w:r>
    </w:p>
    <w:p w14:paraId="66249A2F" w14:textId="77777777" w:rsidR="00120259" w:rsidRDefault="005A40DA">
      <w:pPr>
        <w:pStyle w:val="ImageCaption"/>
      </w:pPr>
      <w:r>
        <w:t>The canopy height model (CHM) is generated by subtracting the digital terrain model from the digital surface model. The CHM represents the height of all of the elevation above ground level.</w:t>
      </w:r>
    </w:p>
    <w:p w14:paraId="253BF7CF" w14:textId="77777777" w:rsidR="00120259" w:rsidRDefault="005A40DA">
      <w:pPr>
        <w:pStyle w:val="FigurewithCaption"/>
      </w:pPr>
      <w:r>
        <w:rPr>
          <w:noProof/>
        </w:rPr>
        <w:drawing>
          <wp:inline distT="0" distB="0" distL="0" distR="0" wp14:anchorId="232BE3F8" wp14:editId="65D5692C">
            <wp:extent cx="5334000" cy="3504045"/>
            <wp:effectExtent l="0" t="0" r="0" b="0"/>
            <wp:docPr id="5" name="Picture" descr="Tree locations are detected using the lmfx (Roussel et al. 2019) treetop detection algorithm on the dense point cloud."/>
            <wp:cNvGraphicFramePr/>
            <a:graphic xmlns:a="http://schemas.openxmlformats.org/drawingml/2006/main">
              <a:graphicData uri="http://schemas.openxmlformats.org/drawingml/2006/picture">
                <pic:pic xmlns:pic="http://schemas.openxmlformats.org/drawingml/2006/picture">
                  <pic:nvPicPr>
                    <pic:cNvPr id="0" name="Picture" descr="../../figures/eldo_3k_3_ttops.png"/>
                    <pic:cNvPicPr>
                      <a:picLocks noChangeAspect="1" noChangeArrowheads="1"/>
                    </pic:cNvPicPr>
                  </pic:nvPicPr>
                  <pic:blipFill>
                    <a:blip r:embed="rId13"/>
                    <a:stretch>
                      <a:fillRect/>
                    </a:stretch>
                  </pic:blipFill>
                  <pic:spPr bwMode="auto">
                    <a:xfrm>
                      <a:off x="0" y="0"/>
                      <a:ext cx="5334000" cy="3504045"/>
                    </a:xfrm>
                    <a:prstGeom prst="rect">
                      <a:avLst/>
                    </a:prstGeom>
                    <a:noFill/>
                    <a:ln w="9525">
                      <a:noFill/>
                      <a:headEnd/>
                      <a:tailEnd/>
                    </a:ln>
                  </pic:spPr>
                </pic:pic>
              </a:graphicData>
            </a:graphic>
          </wp:inline>
        </w:drawing>
      </w:r>
    </w:p>
    <w:p w14:paraId="089E87E9" w14:textId="77777777" w:rsidR="00120259" w:rsidRDefault="005A40DA">
      <w:pPr>
        <w:pStyle w:val="ImageCaption"/>
      </w:pPr>
      <w:r>
        <w:t xml:space="preserve">Tree locations are detected using the </w:t>
      </w:r>
      <w:r>
        <w:rPr>
          <w:rStyle w:val="VerbatimChar"/>
        </w:rPr>
        <w:t>lmfx</w:t>
      </w:r>
      <w:r>
        <w:t xml:space="preserve"> (Roussel et al. 2019) treetop detection algorithm on the dense point cloud.</w:t>
      </w:r>
    </w:p>
    <w:p w14:paraId="44D0A29A" w14:textId="77777777" w:rsidR="00120259" w:rsidRDefault="005A40DA">
      <w:pPr>
        <w:pStyle w:val="FigurewithCaption"/>
      </w:pPr>
      <w:r>
        <w:rPr>
          <w:noProof/>
        </w:rPr>
        <w:drawing>
          <wp:inline distT="0" distB="0" distL="0" distR="0" wp14:anchorId="4730B325" wp14:editId="32557D71">
            <wp:extent cx="5334000" cy="3504045"/>
            <wp:effectExtent l="0" t="0" r="0" b="0"/>
            <wp:docPr id="6" name="Picture" descr="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he crowns of snags were sometimes too small to be properly delineated, and the manually-created circular buffer"/>
            <wp:cNvGraphicFramePr/>
            <a:graphic xmlns:a="http://schemas.openxmlformats.org/drawingml/2006/main">
              <a:graphicData uri="http://schemas.openxmlformats.org/drawingml/2006/picture">
                <pic:pic xmlns:pic="http://schemas.openxmlformats.org/drawingml/2006/picture">
                  <pic:nvPicPr>
                    <pic:cNvPr id="0" name="Picture" descr="../../figures/eldo_3k_3_crowns.png"/>
                    <pic:cNvPicPr>
                      <a:picLocks noChangeAspect="1" noChangeArrowheads="1"/>
                    </pic:cNvPicPr>
                  </pic:nvPicPr>
                  <pic:blipFill>
                    <a:blip r:embed="rId14"/>
                    <a:stretch>
                      <a:fillRect/>
                    </a:stretch>
                  </pic:blipFill>
                  <pic:spPr bwMode="auto">
                    <a:xfrm>
                      <a:off x="0" y="0"/>
                      <a:ext cx="5334000" cy="3504045"/>
                    </a:xfrm>
                    <a:prstGeom prst="rect">
                      <a:avLst/>
                    </a:prstGeom>
                    <a:noFill/>
                    <a:ln w="9525">
                      <a:noFill/>
                      <a:headEnd/>
                      <a:tailEnd/>
                    </a:ln>
                  </pic:spPr>
                </pic:pic>
              </a:graphicData>
            </a:graphic>
          </wp:inline>
        </w:drawing>
      </w:r>
    </w:p>
    <w:p w14:paraId="12FAC730" w14:textId="77777777" w:rsidR="00120259" w:rsidRDefault="005A40DA">
      <w:pPr>
        <w:pStyle w:val="ImageCaption"/>
      </w:pPr>
      <w:r>
        <w:t>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The crowns of snags were sometimes too small to be properly delineated, and the manually-created circular buffer</w:t>
      </w:r>
    </w:p>
    <w:p w14:paraId="39B83CBA" w14:textId="77777777" w:rsidR="00120259" w:rsidRDefault="005A40DA">
      <w:pPr>
        <w:pStyle w:val="FigurewithCaption"/>
      </w:pPr>
      <w:r>
        <w:rPr>
          <w:noProof/>
        </w:rPr>
        <w:drawing>
          <wp:inline distT="0" distB="0" distL="0" distR="0" wp14:anchorId="14BA1A37" wp14:editId="428C725E">
            <wp:extent cx="5334000" cy="3504045"/>
            <wp:effectExtent l="0" t="0" r="0" b="0"/>
            <wp:docPr id="7" name="Picture" descr="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wp:cNvGraphicFramePr/>
            <a:graphic xmlns:a="http://schemas.openxmlformats.org/drawingml/2006/main">
              <a:graphicData uri="http://schemas.openxmlformats.org/drawingml/2006/picture">
                <pic:pic xmlns:pic="http://schemas.openxmlformats.org/drawingml/2006/picture">
                  <pic:nvPicPr>
                    <pic:cNvPr id="0" name="Picture" descr="../../figures/eldo_3k_3_live_dead.png"/>
                    <pic:cNvPicPr>
                      <a:picLocks noChangeAspect="1" noChangeArrowheads="1"/>
                    </pic:cNvPicPr>
                  </pic:nvPicPr>
                  <pic:blipFill>
                    <a:blip r:embed="rId15"/>
                    <a:stretch>
                      <a:fillRect/>
                    </a:stretch>
                  </pic:blipFill>
                  <pic:spPr bwMode="auto">
                    <a:xfrm>
                      <a:off x="0" y="0"/>
                      <a:ext cx="5334000" cy="3504045"/>
                    </a:xfrm>
                    <a:prstGeom prst="rect">
                      <a:avLst/>
                    </a:prstGeom>
                    <a:noFill/>
                    <a:ln w="9525">
                      <a:noFill/>
                      <a:headEnd/>
                      <a:tailEnd/>
                    </a:ln>
                  </pic:spPr>
                </pic:pic>
              </a:graphicData>
            </a:graphic>
          </wp:inline>
        </w:drawing>
      </w:r>
    </w:p>
    <w:p w14:paraId="6BFE7F90" w14:textId="77777777" w:rsidR="00120259" w:rsidRDefault="005A40DA">
      <w:pPr>
        <w:pStyle w:val="ImageCaption"/>
      </w:pPr>
      <w:r>
        <w:t>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14:paraId="1D70A8E8" w14:textId="77777777" w:rsidR="00120259" w:rsidRDefault="005A40DA">
      <w:pPr>
        <w:pStyle w:val="FigurewithCaption"/>
      </w:pPr>
      <w:r>
        <w:rPr>
          <w:noProof/>
        </w:rPr>
        <w:drawing>
          <wp:inline distT="0" distB="0" distL="0" distR="0" wp14:anchorId="210C5771" wp14:editId="718354FA">
            <wp:extent cx="5334000" cy="3504045"/>
            <wp:effectExtent l="0" t="0" r="0" b="0"/>
            <wp:docPr id="8" name="Picture" descr="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wp:cNvGraphicFramePr/>
            <a:graphic xmlns:a="http://schemas.openxmlformats.org/drawingml/2006/main">
              <a:graphicData uri="http://schemas.openxmlformats.org/drawingml/2006/picture">
                <pic:pic xmlns:pic="http://schemas.openxmlformats.org/drawingml/2006/picture">
                  <pic:nvPicPr>
                    <pic:cNvPr id="0" name="Picture" descr="../../figures/eldo_3k_3_host_nonhost.png"/>
                    <pic:cNvPicPr>
                      <a:picLocks noChangeAspect="1" noChangeArrowheads="1"/>
                    </pic:cNvPicPr>
                  </pic:nvPicPr>
                  <pic:blipFill>
                    <a:blip r:embed="rId16"/>
                    <a:stretch>
                      <a:fillRect/>
                    </a:stretch>
                  </pic:blipFill>
                  <pic:spPr bwMode="auto">
                    <a:xfrm>
                      <a:off x="0" y="0"/>
                      <a:ext cx="5334000" cy="3504045"/>
                    </a:xfrm>
                    <a:prstGeom prst="rect">
                      <a:avLst/>
                    </a:prstGeom>
                    <a:noFill/>
                    <a:ln w="9525">
                      <a:noFill/>
                      <a:headEnd/>
                      <a:tailEnd/>
                    </a:ln>
                  </pic:spPr>
                </pic:pic>
              </a:graphicData>
            </a:graphic>
          </wp:inline>
        </w:drawing>
      </w:r>
    </w:p>
    <w:p w14:paraId="060C8DD9" w14:textId="77777777" w:rsidR="00120259" w:rsidRDefault="005A40DA">
      <w:pPr>
        <w:pStyle w:val="ImageCaption"/>
      </w:pPr>
      <w:r>
        <w:t>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w:t>
      </w:r>
    </w:p>
    <w:p w14:paraId="2AAA6ED6" w14:textId="77777777" w:rsidR="00120259" w:rsidRDefault="005A40DA">
      <w:pPr>
        <w:pStyle w:val="FigurewithCaption"/>
      </w:pPr>
      <w:r>
        <w:rPr>
          <w:noProof/>
        </w:rPr>
        <w:drawing>
          <wp:inline distT="0" distB="0" distL="0" distR="0" wp14:anchorId="565FED3C" wp14:editId="391CFEB9">
            <wp:extent cx="5334000" cy="2599694"/>
            <wp:effectExtent l="0" t="0" r="0" b="0"/>
            <wp:docPr id="9" name="Picture" descr="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wp:cNvGraphicFramePr/>
            <a:graphic xmlns:a="http://schemas.openxmlformats.org/drawingml/2006/main">
              <a:graphicData uri="http://schemas.openxmlformats.org/drawingml/2006/picture">
                <pic:pic xmlns:pic="http://schemas.openxmlformats.org/drawingml/2006/picture">
                  <pic:nvPicPr>
                    <pic:cNvPr id="0" name="Picture" descr="../../figures/effect-sizes-halfeye.png"/>
                    <pic:cNvPicPr>
                      <a:picLocks noChangeAspect="1" noChangeArrowheads="1"/>
                    </pic:cNvPicPr>
                  </pic:nvPicPr>
                  <pic:blipFill>
                    <a:blip r:embed="rId17"/>
                    <a:stretch>
                      <a:fillRect/>
                    </a:stretch>
                  </pic:blipFill>
                  <pic:spPr bwMode="auto">
                    <a:xfrm>
                      <a:off x="0" y="0"/>
                      <a:ext cx="5334000" cy="2599694"/>
                    </a:xfrm>
                    <a:prstGeom prst="rect">
                      <a:avLst/>
                    </a:prstGeom>
                    <a:noFill/>
                    <a:ln w="9525">
                      <a:noFill/>
                      <a:headEnd/>
                      <a:tailEnd/>
                    </a:ln>
                  </pic:spPr>
                </pic:pic>
              </a:graphicData>
            </a:graphic>
          </wp:inline>
        </w:drawing>
      </w:r>
    </w:p>
    <w:p w14:paraId="676AD9A3" w14:textId="77777777" w:rsidR="00120259" w:rsidRDefault="005A40DA">
      <w:pPr>
        <w:pStyle w:val="ImageCaption"/>
      </w:pPr>
      <w:r>
        <w:t>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w:t>
      </w:r>
    </w:p>
    <w:p w14:paraId="092C3083" w14:textId="77777777" w:rsidR="00120259" w:rsidRDefault="005A40DA">
      <w:pPr>
        <w:pStyle w:val="FigurewithCaption"/>
      </w:pPr>
      <w:r>
        <w:rPr>
          <w:noProof/>
        </w:rPr>
        <w:drawing>
          <wp:inline distT="0" distB="0" distL="0" distR="0" wp14:anchorId="2864D693" wp14:editId="3F88974D">
            <wp:extent cx="5334000" cy="2599694"/>
            <wp:effectExtent l="0" t="0" r="0" b="0"/>
            <wp:docPr id="10" name="Picture" descr="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wp:cNvGraphicFramePr/>
            <a:graphic xmlns:a="http://schemas.openxmlformats.org/drawingml/2006/main">
              <a:graphicData uri="http://schemas.openxmlformats.org/drawingml/2006/picture">
                <pic:pic xmlns:pic="http://schemas.openxmlformats.org/drawingml/2006/picture">
                  <pic:nvPicPr>
                    <pic:cNvPr id="0" name="Picture" descr="../../figures/pipo_tpha_qmd_cwd_interaction.png"/>
                    <pic:cNvPicPr>
                      <a:picLocks noChangeAspect="1" noChangeArrowheads="1"/>
                    </pic:cNvPicPr>
                  </pic:nvPicPr>
                  <pic:blipFill>
                    <a:blip r:embed="rId18"/>
                    <a:stretch>
                      <a:fillRect/>
                    </a:stretch>
                  </pic:blipFill>
                  <pic:spPr bwMode="auto">
                    <a:xfrm>
                      <a:off x="0" y="0"/>
                      <a:ext cx="5334000" cy="2599694"/>
                    </a:xfrm>
                    <a:prstGeom prst="rect">
                      <a:avLst/>
                    </a:prstGeom>
                    <a:noFill/>
                    <a:ln w="9525">
                      <a:noFill/>
                      <a:headEnd/>
                      <a:tailEnd/>
                    </a:ln>
                  </pic:spPr>
                </pic:pic>
              </a:graphicData>
            </a:graphic>
          </wp:inline>
        </w:drawing>
      </w:r>
    </w:p>
    <w:p w14:paraId="7F4DD373" w14:textId="77777777" w:rsidR="00120259" w:rsidRDefault="005A40DA">
      <w:pPr>
        <w:pStyle w:val="ImageCaption"/>
      </w:pPr>
      <w:r>
        <w:t>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w:t>
      </w:r>
    </w:p>
    <w:p w14:paraId="67B5D604" w14:textId="77777777" w:rsidR="00120259" w:rsidRDefault="005A40DA">
      <w:pPr>
        <w:pStyle w:val="Heading3"/>
      </w:pPr>
      <w:bookmarkStart w:id="179" w:name="tree-detection-1"/>
      <w:bookmarkEnd w:id="179"/>
      <w:r>
        <w:t>Tree detection</w:t>
      </w:r>
    </w:p>
    <w:p w14:paraId="45E03F61" w14:textId="77777777" w:rsidR="00120259" w:rsidRDefault="005A40DA">
      <w:pPr>
        <w:pStyle w:val="FirstParagraph"/>
      </w:pPr>
      <w:r>
        <w:t xml:space="preserve">We found that the experimental </w:t>
      </w:r>
      <w:r>
        <w:rPr>
          <w:rStyle w:val="VerbatimChar"/>
        </w:rPr>
        <w:t>lmfx</w:t>
      </w:r>
      <w:r>
        <w:t xml:space="preserve"> algorithm with parameter values of </w:t>
      </w:r>
      <w:r>
        <w:rPr>
          <w:rStyle w:val="VerbatimChar"/>
        </w:rPr>
        <w:t>dist2d = 1</w:t>
      </w:r>
      <w:r>
        <w:t xml:space="preserve"> and </w:t>
      </w:r>
      <w:r>
        <w:rPr>
          <w:rStyle w:val="VerbatimChar"/>
        </w:rPr>
        <w:t>ws = 2.5</w:t>
      </w:r>
      <w:r>
        <w:t xml:space="preserve"> (Roussel et al. 2019) performed the best across 7 measures of forest structure as measured by Pearson’s correlation with ground data (Table 2).</w:t>
      </w:r>
    </w:p>
    <w:p w14:paraId="46EC439B" w14:textId="77777777" w:rsidR="00120259" w:rsidRDefault="005A40DA">
      <w:pPr>
        <w:pStyle w:val="TableCaption"/>
      </w:pPr>
      <w:r>
        <w:t>Correlation and differences between the best performing tree detection algorithm (lmfx with dist2d = 1 and ws = 2.5) and the ground data. An asterisk next to the correlation or RMSE indicates that this value was within 5% of the value of the best-performing algorithm/parameter set.</w:t>
      </w:r>
    </w:p>
    <w:tbl>
      <w:tblPr>
        <w:tblW w:w="0" w:type="pct"/>
        <w:tblLook w:val="07E0" w:firstRow="1" w:lastRow="1" w:firstColumn="1" w:lastColumn="1" w:noHBand="1" w:noVBand="1"/>
        <w:tblCaption w:val="Correlation and differences between the best performing tree detection algorithm (lmfx with dist2d = 1 and ws = 2.5) and the ground data. An asterisk next to the correlation or RMSE indicates that this value was within 5% of the value of the best-performing algorithm/parameter set."/>
      </w:tblPr>
      <w:tblGrid>
        <w:gridCol w:w="3298"/>
        <w:gridCol w:w="2558"/>
        <w:gridCol w:w="900"/>
        <w:gridCol w:w="1310"/>
        <w:gridCol w:w="1510"/>
      </w:tblGrid>
      <w:tr w:rsidR="00120259" w14:paraId="7AD3C4FD" w14:textId="77777777">
        <w:tc>
          <w:tcPr>
            <w:tcW w:w="0" w:type="auto"/>
            <w:tcBorders>
              <w:bottom w:val="single" w:sz="0" w:space="0" w:color="auto"/>
            </w:tcBorders>
            <w:vAlign w:val="bottom"/>
          </w:tcPr>
          <w:p w14:paraId="70EA6334" w14:textId="77777777" w:rsidR="00120259" w:rsidRDefault="005A40DA">
            <w:pPr>
              <w:pStyle w:val="Compact"/>
            </w:pPr>
            <w:r>
              <w:t>Forest structure metric</w:t>
            </w:r>
          </w:p>
        </w:tc>
        <w:tc>
          <w:tcPr>
            <w:tcW w:w="0" w:type="auto"/>
            <w:tcBorders>
              <w:bottom w:val="single" w:sz="0" w:space="0" w:color="auto"/>
            </w:tcBorders>
            <w:vAlign w:val="bottom"/>
          </w:tcPr>
          <w:p w14:paraId="6AECB02F" w14:textId="77777777" w:rsidR="00120259" w:rsidRDefault="005A40DA">
            <w:pPr>
              <w:pStyle w:val="Compact"/>
            </w:pPr>
            <w:r>
              <w:t>Correlation with ground</w:t>
            </w:r>
          </w:p>
        </w:tc>
        <w:tc>
          <w:tcPr>
            <w:tcW w:w="0" w:type="auto"/>
            <w:tcBorders>
              <w:bottom w:val="single" w:sz="0" w:space="0" w:color="auto"/>
            </w:tcBorders>
            <w:vAlign w:val="bottom"/>
          </w:tcPr>
          <w:p w14:paraId="152FE34D" w14:textId="77777777" w:rsidR="00120259" w:rsidRDefault="005A40DA">
            <w:pPr>
              <w:pStyle w:val="Compact"/>
            </w:pPr>
            <w:r>
              <w:t>RMSE</w:t>
            </w:r>
          </w:p>
        </w:tc>
        <w:tc>
          <w:tcPr>
            <w:tcW w:w="0" w:type="auto"/>
            <w:tcBorders>
              <w:bottom w:val="single" w:sz="0" w:space="0" w:color="auto"/>
            </w:tcBorders>
            <w:vAlign w:val="bottom"/>
          </w:tcPr>
          <w:p w14:paraId="692FCDEC" w14:textId="77777777" w:rsidR="00120259" w:rsidRDefault="005A40DA">
            <w:pPr>
              <w:pStyle w:val="Compact"/>
              <w:jc w:val="right"/>
            </w:pPr>
            <w:r>
              <w:t>Mean error</w:t>
            </w:r>
          </w:p>
        </w:tc>
        <w:tc>
          <w:tcPr>
            <w:tcW w:w="0" w:type="auto"/>
            <w:tcBorders>
              <w:bottom w:val="single" w:sz="0" w:space="0" w:color="auto"/>
            </w:tcBorders>
            <w:vAlign w:val="bottom"/>
          </w:tcPr>
          <w:p w14:paraId="69FBC57A" w14:textId="77777777" w:rsidR="00120259" w:rsidRDefault="005A40DA">
            <w:pPr>
              <w:pStyle w:val="Compact"/>
              <w:jc w:val="right"/>
            </w:pPr>
            <w:r>
              <w:t>Median error</w:t>
            </w:r>
          </w:p>
        </w:tc>
      </w:tr>
      <w:tr w:rsidR="00120259" w14:paraId="59A87C02" w14:textId="77777777">
        <w:tc>
          <w:tcPr>
            <w:tcW w:w="0" w:type="auto"/>
          </w:tcPr>
          <w:p w14:paraId="29391ECA" w14:textId="77777777" w:rsidR="00120259" w:rsidRDefault="005A40DA">
            <w:pPr>
              <w:pStyle w:val="Compact"/>
            </w:pPr>
            <w:r>
              <w:t>height (m); 25th percentile</w:t>
            </w:r>
          </w:p>
        </w:tc>
        <w:tc>
          <w:tcPr>
            <w:tcW w:w="0" w:type="auto"/>
          </w:tcPr>
          <w:p w14:paraId="0F5EEF0C" w14:textId="77777777" w:rsidR="00120259" w:rsidRDefault="005A40DA">
            <w:pPr>
              <w:pStyle w:val="Compact"/>
            </w:pPr>
            <w:r>
              <w:t>0.16</w:t>
            </w:r>
          </w:p>
        </w:tc>
        <w:tc>
          <w:tcPr>
            <w:tcW w:w="0" w:type="auto"/>
          </w:tcPr>
          <w:p w14:paraId="480553A9" w14:textId="77777777" w:rsidR="00120259" w:rsidRDefault="005A40DA">
            <w:pPr>
              <w:pStyle w:val="Compact"/>
            </w:pPr>
            <w:r>
              <w:t>8.46</w:t>
            </w:r>
          </w:p>
        </w:tc>
        <w:tc>
          <w:tcPr>
            <w:tcW w:w="0" w:type="auto"/>
          </w:tcPr>
          <w:p w14:paraId="0F674BFF" w14:textId="77777777" w:rsidR="00120259" w:rsidRDefault="005A40DA">
            <w:pPr>
              <w:pStyle w:val="Compact"/>
              <w:jc w:val="right"/>
            </w:pPr>
            <w:r>
              <w:t>-2.30</w:t>
            </w:r>
          </w:p>
        </w:tc>
        <w:tc>
          <w:tcPr>
            <w:tcW w:w="0" w:type="auto"/>
          </w:tcPr>
          <w:p w14:paraId="08DB21B3" w14:textId="77777777" w:rsidR="00120259" w:rsidRDefault="005A40DA">
            <w:pPr>
              <w:pStyle w:val="Compact"/>
              <w:jc w:val="right"/>
            </w:pPr>
            <w:r>
              <w:t>-1.16</w:t>
            </w:r>
          </w:p>
        </w:tc>
      </w:tr>
      <w:tr w:rsidR="00120259" w14:paraId="620AA065" w14:textId="77777777">
        <w:tc>
          <w:tcPr>
            <w:tcW w:w="0" w:type="auto"/>
          </w:tcPr>
          <w:p w14:paraId="2FAA4A78" w14:textId="77777777" w:rsidR="00120259" w:rsidRDefault="005A40DA">
            <w:pPr>
              <w:pStyle w:val="Compact"/>
            </w:pPr>
            <w:r>
              <w:t>height (m); mean</w:t>
            </w:r>
          </w:p>
        </w:tc>
        <w:tc>
          <w:tcPr>
            <w:tcW w:w="0" w:type="auto"/>
          </w:tcPr>
          <w:p w14:paraId="32F7AD18" w14:textId="77777777" w:rsidR="00120259" w:rsidRDefault="005A40DA">
            <w:pPr>
              <w:pStyle w:val="Compact"/>
            </w:pPr>
            <w:r>
              <w:t>0.29</w:t>
            </w:r>
          </w:p>
        </w:tc>
        <w:tc>
          <w:tcPr>
            <w:tcW w:w="0" w:type="auto"/>
          </w:tcPr>
          <w:p w14:paraId="62B840D7" w14:textId="77777777" w:rsidR="00120259" w:rsidRDefault="005A40DA">
            <w:pPr>
              <w:pStyle w:val="Compact"/>
            </w:pPr>
            <w:r>
              <w:t>7.81*</w:t>
            </w:r>
          </w:p>
        </w:tc>
        <w:tc>
          <w:tcPr>
            <w:tcW w:w="0" w:type="auto"/>
          </w:tcPr>
          <w:p w14:paraId="519C711D" w14:textId="77777777" w:rsidR="00120259" w:rsidRDefault="005A40DA">
            <w:pPr>
              <w:pStyle w:val="Compact"/>
              <w:jc w:val="right"/>
            </w:pPr>
            <w:r>
              <w:t>-3.43</w:t>
            </w:r>
          </w:p>
        </w:tc>
        <w:tc>
          <w:tcPr>
            <w:tcW w:w="0" w:type="auto"/>
          </w:tcPr>
          <w:p w14:paraId="79AC4CC8" w14:textId="77777777" w:rsidR="00120259" w:rsidRDefault="005A40DA">
            <w:pPr>
              <w:pStyle w:val="Compact"/>
              <w:jc w:val="right"/>
            </w:pPr>
            <w:r>
              <w:t>-2.29</w:t>
            </w:r>
          </w:p>
        </w:tc>
      </w:tr>
      <w:tr w:rsidR="00120259" w14:paraId="5101EC2A" w14:textId="77777777">
        <w:tc>
          <w:tcPr>
            <w:tcW w:w="0" w:type="auto"/>
          </w:tcPr>
          <w:p w14:paraId="4CB839C1" w14:textId="77777777" w:rsidR="00120259" w:rsidRDefault="005A40DA">
            <w:pPr>
              <w:pStyle w:val="Compact"/>
            </w:pPr>
            <w:r>
              <w:t>height (m); 75th percentile</w:t>
            </w:r>
          </w:p>
        </w:tc>
        <w:tc>
          <w:tcPr>
            <w:tcW w:w="0" w:type="auto"/>
          </w:tcPr>
          <w:p w14:paraId="528C6CA4" w14:textId="77777777" w:rsidR="00120259" w:rsidRDefault="005A40DA">
            <w:pPr>
              <w:pStyle w:val="Compact"/>
            </w:pPr>
            <w:r>
              <w:t>0.35</w:t>
            </w:r>
          </w:p>
        </w:tc>
        <w:tc>
          <w:tcPr>
            <w:tcW w:w="0" w:type="auto"/>
          </w:tcPr>
          <w:p w14:paraId="7030AD03" w14:textId="77777777" w:rsidR="00120259" w:rsidRDefault="005A40DA">
            <w:pPr>
              <w:pStyle w:val="Compact"/>
            </w:pPr>
            <w:r>
              <w:t>10.33*</w:t>
            </w:r>
          </w:p>
        </w:tc>
        <w:tc>
          <w:tcPr>
            <w:tcW w:w="0" w:type="auto"/>
          </w:tcPr>
          <w:p w14:paraId="166A3957" w14:textId="77777777" w:rsidR="00120259" w:rsidRDefault="005A40DA">
            <w:pPr>
              <w:pStyle w:val="Compact"/>
              <w:jc w:val="right"/>
            </w:pPr>
            <w:r>
              <w:t>-4.85</w:t>
            </w:r>
          </w:p>
        </w:tc>
        <w:tc>
          <w:tcPr>
            <w:tcW w:w="0" w:type="auto"/>
          </w:tcPr>
          <w:p w14:paraId="04266BCB" w14:textId="77777777" w:rsidR="00120259" w:rsidRDefault="005A40DA">
            <w:pPr>
              <w:pStyle w:val="Compact"/>
              <w:jc w:val="right"/>
            </w:pPr>
            <w:r>
              <w:t>-3.98</w:t>
            </w:r>
          </w:p>
        </w:tc>
      </w:tr>
      <w:tr w:rsidR="00120259" w14:paraId="54A74696" w14:textId="77777777">
        <w:tc>
          <w:tcPr>
            <w:tcW w:w="0" w:type="auto"/>
          </w:tcPr>
          <w:p w14:paraId="51CDE18C" w14:textId="77777777" w:rsidR="00120259" w:rsidRDefault="005A40DA">
            <w:pPr>
              <w:pStyle w:val="Compact"/>
            </w:pPr>
            <w:r>
              <w:t>dist to 1st nearest neighbor (m)</w:t>
            </w:r>
          </w:p>
        </w:tc>
        <w:tc>
          <w:tcPr>
            <w:tcW w:w="0" w:type="auto"/>
          </w:tcPr>
          <w:p w14:paraId="62528CFA" w14:textId="77777777" w:rsidR="00120259" w:rsidRDefault="005A40DA">
            <w:pPr>
              <w:pStyle w:val="Compact"/>
            </w:pPr>
            <w:r>
              <w:t>0.55*</w:t>
            </w:r>
          </w:p>
        </w:tc>
        <w:tc>
          <w:tcPr>
            <w:tcW w:w="0" w:type="auto"/>
          </w:tcPr>
          <w:p w14:paraId="13F739DA" w14:textId="77777777" w:rsidR="00120259" w:rsidRDefault="005A40DA">
            <w:pPr>
              <w:pStyle w:val="Compact"/>
            </w:pPr>
            <w:r>
              <w:t>1.16*</w:t>
            </w:r>
          </w:p>
        </w:tc>
        <w:tc>
          <w:tcPr>
            <w:tcW w:w="0" w:type="auto"/>
          </w:tcPr>
          <w:p w14:paraId="0E730A4F" w14:textId="77777777" w:rsidR="00120259" w:rsidRDefault="005A40DA">
            <w:pPr>
              <w:pStyle w:val="Compact"/>
              <w:jc w:val="right"/>
            </w:pPr>
            <w:r>
              <w:t>0.13</w:t>
            </w:r>
          </w:p>
        </w:tc>
        <w:tc>
          <w:tcPr>
            <w:tcW w:w="0" w:type="auto"/>
          </w:tcPr>
          <w:p w14:paraId="6E5F2F52" w14:textId="77777777" w:rsidR="00120259" w:rsidRDefault="005A40DA">
            <w:pPr>
              <w:pStyle w:val="Compact"/>
              <w:jc w:val="right"/>
            </w:pPr>
            <w:r>
              <w:t>0.26</w:t>
            </w:r>
          </w:p>
        </w:tc>
      </w:tr>
      <w:tr w:rsidR="00120259" w14:paraId="62730EDE" w14:textId="77777777">
        <w:tc>
          <w:tcPr>
            <w:tcW w:w="0" w:type="auto"/>
          </w:tcPr>
          <w:p w14:paraId="304BD49D" w14:textId="77777777" w:rsidR="00120259" w:rsidRDefault="005A40DA">
            <w:pPr>
              <w:pStyle w:val="Compact"/>
            </w:pPr>
            <w:r>
              <w:t>dist to 2nd nearest neighbor (m)</w:t>
            </w:r>
          </w:p>
        </w:tc>
        <w:tc>
          <w:tcPr>
            <w:tcW w:w="0" w:type="auto"/>
          </w:tcPr>
          <w:p w14:paraId="682868FE" w14:textId="77777777" w:rsidR="00120259" w:rsidRDefault="005A40DA">
            <w:pPr>
              <w:pStyle w:val="Compact"/>
            </w:pPr>
            <w:r>
              <w:t>0.61*</w:t>
            </w:r>
          </w:p>
        </w:tc>
        <w:tc>
          <w:tcPr>
            <w:tcW w:w="0" w:type="auto"/>
          </w:tcPr>
          <w:p w14:paraId="7150CFEE" w14:textId="77777777" w:rsidR="00120259" w:rsidRDefault="005A40DA">
            <w:pPr>
              <w:pStyle w:val="Compact"/>
            </w:pPr>
            <w:r>
              <w:t>1.70*</w:t>
            </w:r>
          </w:p>
        </w:tc>
        <w:tc>
          <w:tcPr>
            <w:tcW w:w="0" w:type="auto"/>
          </w:tcPr>
          <w:p w14:paraId="4445E0BC" w14:textId="77777777" w:rsidR="00120259" w:rsidRDefault="005A40DA">
            <w:pPr>
              <w:pStyle w:val="Compact"/>
              <w:jc w:val="right"/>
            </w:pPr>
            <w:r>
              <w:t>0.08</w:t>
            </w:r>
          </w:p>
        </w:tc>
        <w:tc>
          <w:tcPr>
            <w:tcW w:w="0" w:type="auto"/>
          </w:tcPr>
          <w:p w14:paraId="47CB6F21" w14:textId="77777777" w:rsidR="00120259" w:rsidRDefault="005A40DA">
            <w:pPr>
              <w:pStyle w:val="Compact"/>
              <w:jc w:val="right"/>
            </w:pPr>
            <w:r>
              <w:t>0.12</w:t>
            </w:r>
          </w:p>
        </w:tc>
      </w:tr>
      <w:tr w:rsidR="00120259" w14:paraId="5DFD6A1F" w14:textId="77777777">
        <w:tc>
          <w:tcPr>
            <w:tcW w:w="0" w:type="auto"/>
          </w:tcPr>
          <w:p w14:paraId="730E383B" w14:textId="77777777" w:rsidR="00120259" w:rsidRDefault="005A40DA">
            <w:pPr>
              <w:pStyle w:val="Compact"/>
            </w:pPr>
            <w:r>
              <w:t>dist to 3rd nearest neighbor (m)</w:t>
            </w:r>
          </w:p>
        </w:tc>
        <w:tc>
          <w:tcPr>
            <w:tcW w:w="0" w:type="auto"/>
          </w:tcPr>
          <w:p w14:paraId="03902A9F" w14:textId="77777777" w:rsidR="00120259" w:rsidRDefault="005A40DA">
            <w:pPr>
              <w:pStyle w:val="Compact"/>
            </w:pPr>
            <w:r>
              <w:t>0.50</w:t>
            </w:r>
          </w:p>
        </w:tc>
        <w:tc>
          <w:tcPr>
            <w:tcW w:w="0" w:type="auto"/>
          </w:tcPr>
          <w:p w14:paraId="4CBFBA8D" w14:textId="77777777" w:rsidR="00120259" w:rsidRDefault="005A40DA">
            <w:pPr>
              <w:pStyle w:val="Compact"/>
            </w:pPr>
            <w:r>
              <w:t>2.29</w:t>
            </w:r>
          </w:p>
        </w:tc>
        <w:tc>
          <w:tcPr>
            <w:tcW w:w="0" w:type="auto"/>
          </w:tcPr>
          <w:p w14:paraId="7264942D" w14:textId="77777777" w:rsidR="00120259" w:rsidRDefault="005A40DA">
            <w:pPr>
              <w:pStyle w:val="Compact"/>
              <w:jc w:val="right"/>
            </w:pPr>
            <w:r>
              <w:t>0.17</w:t>
            </w:r>
          </w:p>
        </w:tc>
        <w:tc>
          <w:tcPr>
            <w:tcW w:w="0" w:type="auto"/>
          </w:tcPr>
          <w:p w14:paraId="17958434" w14:textId="77777777" w:rsidR="00120259" w:rsidRDefault="005A40DA">
            <w:pPr>
              <w:pStyle w:val="Compact"/>
              <w:jc w:val="right"/>
            </w:pPr>
            <w:r>
              <w:t>0.19</w:t>
            </w:r>
          </w:p>
        </w:tc>
      </w:tr>
      <w:tr w:rsidR="00120259" w14:paraId="366DE24E" w14:textId="77777777">
        <w:tc>
          <w:tcPr>
            <w:tcW w:w="0" w:type="auto"/>
          </w:tcPr>
          <w:p w14:paraId="5DDD200B" w14:textId="77777777" w:rsidR="00120259" w:rsidRDefault="005A40DA">
            <w:pPr>
              <w:pStyle w:val="Compact"/>
            </w:pPr>
            <w:r>
              <w:t>total tree count</w:t>
            </w:r>
          </w:p>
        </w:tc>
        <w:tc>
          <w:tcPr>
            <w:tcW w:w="0" w:type="auto"/>
          </w:tcPr>
          <w:p w14:paraId="07233EB6" w14:textId="77777777" w:rsidR="00120259" w:rsidRDefault="005A40DA">
            <w:pPr>
              <w:pStyle w:val="Compact"/>
            </w:pPr>
            <w:r>
              <w:t>0.67*</w:t>
            </w:r>
          </w:p>
        </w:tc>
        <w:tc>
          <w:tcPr>
            <w:tcW w:w="0" w:type="auto"/>
          </w:tcPr>
          <w:p w14:paraId="6E297121" w14:textId="77777777" w:rsidR="00120259" w:rsidRDefault="005A40DA">
            <w:pPr>
              <w:pStyle w:val="Compact"/>
            </w:pPr>
            <w:r>
              <w:t>8.68*</w:t>
            </w:r>
          </w:p>
        </w:tc>
        <w:tc>
          <w:tcPr>
            <w:tcW w:w="0" w:type="auto"/>
          </w:tcPr>
          <w:p w14:paraId="46E5F4DA" w14:textId="77777777" w:rsidR="00120259" w:rsidRDefault="005A40DA">
            <w:pPr>
              <w:pStyle w:val="Compact"/>
              <w:jc w:val="right"/>
            </w:pPr>
            <w:r>
              <w:t>0.37</w:t>
            </w:r>
          </w:p>
        </w:tc>
        <w:tc>
          <w:tcPr>
            <w:tcW w:w="0" w:type="auto"/>
          </w:tcPr>
          <w:p w14:paraId="7EEF1E64" w14:textId="77777777" w:rsidR="00120259" w:rsidRDefault="005A40DA">
            <w:pPr>
              <w:pStyle w:val="Compact"/>
              <w:jc w:val="right"/>
            </w:pPr>
            <w:r>
              <w:t>2.00</w:t>
            </w:r>
          </w:p>
        </w:tc>
      </w:tr>
      <w:tr w:rsidR="00120259" w14:paraId="64066710" w14:textId="77777777">
        <w:tc>
          <w:tcPr>
            <w:tcW w:w="0" w:type="auto"/>
          </w:tcPr>
          <w:p w14:paraId="308FAD78" w14:textId="77777777" w:rsidR="00120259" w:rsidRDefault="005A40DA">
            <w:pPr>
              <w:pStyle w:val="Compact"/>
            </w:pPr>
            <w:r>
              <w:t>count of trees &gt; 15m</w:t>
            </w:r>
          </w:p>
        </w:tc>
        <w:tc>
          <w:tcPr>
            <w:tcW w:w="0" w:type="auto"/>
          </w:tcPr>
          <w:p w14:paraId="12FE93FC" w14:textId="77777777" w:rsidR="00120259" w:rsidRDefault="005A40DA">
            <w:pPr>
              <w:pStyle w:val="Compact"/>
            </w:pPr>
            <w:r>
              <w:t>0.43</w:t>
            </w:r>
          </w:p>
        </w:tc>
        <w:tc>
          <w:tcPr>
            <w:tcW w:w="0" w:type="auto"/>
          </w:tcPr>
          <w:p w14:paraId="4B7FF7A6" w14:textId="77777777" w:rsidR="00120259" w:rsidRDefault="005A40DA">
            <w:pPr>
              <w:pStyle w:val="Compact"/>
            </w:pPr>
            <w:r>
              <w:t>7.38</w:t>
            </w:r>
          </w:p>
        </w:tc>
        <w:tc>
          <w:tcPr>
            <w:tcW w:w="0" w:type="auto"/>
          </w:tcPr>
          <w:p w14:paraId="074C71A0" w14:textId="77777777" w:rsidR="00120259" w:rsidRDefault="005A40DA">
            <w:pPr>
              <w:pStyle w:val="Compact"/>
              <w:jc w:val="right"/>
            </w:pPr>
            <w:r>
              <w:t>1.18</w:t>
            </w:r>
          </w:p>
        </w:tc>
        <w:tc>
          <w:tcPr>
            <w:tcW w:w="0" w:type="auto"/>
          </w:tcPr>
          <w:p w14:paraId="1AAFC432" w14:textId="77777777" w:rsidR="00120259" w:rsidRDefault="005A40DA">
            <w:pPr>
              <w:pStyle w:val="Compact"/>
              <w:jc w:val="right"/>
            </w:pPr>
            <w:r>
              <w:t>0.00</w:t>
            </w:r>
          </w:p>
        </w:tc>
      </w:tr>
      <w:tr w:rsidR="00120259" w14:paraId="43CC37F0" w14:textId="77777777">
        <w:tc>
          <w:tcPr>
            <w:tcW w:w="0" w:type="auto"/>
          </w:tcPr>
          <w:p w14:paraId="64ACB3CA" w14:textId="77777777" w:rsidR="00120259" w:rsidRDefault="005A40DA">
            <w:pPr>
              <w:pStyle w:val="Compact"/>
            </w:pPr>
            <w:r>
              <w:t>count of trees &lt; 15m</w:t>
            </w:r>
          </w:p>
        </w:tc>
        <w:tc>
          <w:tcPr>
            <w:tcW w:w="0" w:type="auto"/>
          </w:tcPr>
          <w:p w14:paraId="507A4A90" w14:textId="77777777" w:rsidR="00120259" w:rsidRDefault="005A40DA">
            <w:pPr>
              <w:pStyle w:val="Compact"/>
            </w:pPr>
            <w:r>
              <w:t>0.58</w:t>
            </w:r>
          </w:p>
        </w:tc>
        <w:tc>
          <w:tcPr>
            <w:tcW w:w="0" w:type="auto"/>
          </w:tcPr>
          <w:p w14:paraId="7E8B4BA7" w14:textId="77777777" w:rsidR="00120259" w:rsidRDefault="005A40DA">
            <w:pPr>
              <w:pStyle w:val="Compact"/>
            </w:pPr>
            <w:r>
              <w:t>8.42</w:t>
            </w:r>
          </w:p>
        </w:tc>
        <w:tc>
          <w:tcPr>
            <w:tcW w:w="0" w:type="auto"/>
          </w:tcPr>
          <w:p w14:paraId="40E2419A" w14:textId="77777777" w:rsidR="00120259" w:rsidRDefault="005A40DA">
            <w:pPr>
              <w:pStyle w:val="Compact"/>
              <w:jc w:val="right"/>
            </w:pPr>
            <w:r>
              <w:t>-0.66</w:t>
            </w:r>
          </w:p>
        </w:tc>
        <w:tc>
          <w:tcPr>
            <w:tcW w:w="0" w:type="auto"/>
          </w:tcPr>
          <w:p w14:paraId="42FB7535" w14:textId="77777777" w:rsidR="00120259" w:rsidRDefault="005A40DA">
            <w:pPr>
              <w:pStyle w:val="Compact"/>
              <w:jc w:val="right"/>
            </w:pPr>
            <w:r>
              <w:t>2.00</w:t>
            </w:r>
          </w:p>
        </w:tc>
      </w:tr>
    </w:tbl>
    <w:p w14:paraId="0C8AC92F" w14:textId="77777777" w:rsidR="00120259" w:rsidRDefault="005A40DA">
      <w:pPr>
        <w:pStyle w:val="Heading3"/>
      </w:pPr>
      <w:bookmarkStart w:id="180" w:name="effect-of-local-structure-and-regional-c"/>
      <w:bookmarkEnd w:id="180"/>
      <w:r>
        <w:t>Effect of local structure and regional climate on western pine beetle severity</w:t>
      </w:r>
    </w:p>
    <w:p w14:paraId="4354BF21" w14:textId="77777777" w:rsidR="00120259" w:rsidRDefault="005A40DA">
      <w:pPr>
        <w:pStyle w:val="FirstParagraph"/>
      </w:pPr>
      <w:r>
        <w:t>We detected no main effect of climatic water deficit on the probability of ponderosa pine mortality within each 20m x 20m cell.</w:t>
      </w:r>
    </w:p>
    <w:p w14:paraId="25353187" w14:textId="77777777" w:rsidR="00120259" w:rsidRDefault="005A40DA">
      <w:pPr>
        <w:pStyle w:val="BodyText"/>
      </w:pPr>
      <w:r>
        <w:t>We found a strong main effect of ponderosa pine local density, accounting for quadratic mean diameter of ponderosa pine, with greater density increasing the probability of ponderosa pine mortality. Conversely, we found a generally negative effect of quadratic mean diameter of ponderosa pine on the probability of ponderosa mortality, suggesting that the western pine beetle attacked smaller trees, on average. There was a strong positive interaction between the climatic water deficit and ponderosa pine quadratic mean diameter, such that larger trees were more likely to increase the probability of ponderosa mortality in hotter, drier sites.</w:t>
      </w:r>
    </w:p>
    <w:p w14:paraId="04B9C809" w14:textId="77777777" w:rsidR="00120259" w:rsidRDefault="005A40DA">
      <w:pPr>
        <w:pStyle w:val="BodyText"/>
      </w:pPr>
      <w:r>
        <w:t>We found negative main effects of overall tree density and overall quadratic mean diameter. There was a positive interaction between these variables, such that denser stands with larger trees did lead to greater ponderosa pine mortality.</w:t>
      </w:r>
    </w:p>
    <w:p w14:paraId="663BB964" w14:textId="77777777" w:rsidR="00120259" w:rsidRDefault="005A40DA">
      <w:pPr>
        <w:pStyle w:val="Heading3"/>
      </w:pPr>
      <w:bookmarkStart w:id="181" w:name="spatial-effects"/>
      <w:bookmarkEnd w:id="181"/>
      <w:r>
        <w:t>Spatial effects</w:t>
      </w:r>
    </w:p>
    <w:p w14:paraId="1C440D0B" w14:textId="77777777" w:rsidR="00120259" w:rsidRDefault="005A40DA">
      <w:pPr>
        <w:pStyle w:val="FirstParagraph"/>
      </w:pPr>
      <w:r>
        <w:t>We were able to calculate the length scale of the spatial autocorrelation in the probability of ponderosa pine mortality at each site, accounting for forest structure and environmental factors. By fitting a separate approximate Gaussian process for each site on the interacting variables of the x- and y- position, we measured the spatial covariance inherent in the data, accounting for other factors. ## Discussion</w:t>
      </w:r>
    </w:p>
    <w:p w14:paraId="79B51F0E" w14:textId="77777777" w:rsidR="00120259" w:rsidRDefault="005A40DA">
      <w:pPr>
        <w:pStyle w:val="Heading3"/>
      </w:pPr>
      <w:bookmarkStart w:id="182" w:name="closer-spacing-between-potential-host-tr"/>
      <w:bookmarkEnd w:id="182"/>
      <w:r>
        <w:t>Closer spacing between potential host trees facilitates dispersal</w:t>
      </w:r>
    </w:p>
    <w:p w14:paraId="347567E7" w14:textId="77777777" w:rsidR="00120259" w:rsidRDefault="005A40DA">
      <w:pPr>
        <w:pStyle w:val="FirstParagraph"/>
      </w:pPr>
      <w:r>
        <w:t>If this drives mortality patterns, then we’d expect the local density of ponderosa pine trees, accounting for other variables, to have a strong positive effect.</w:t>
      </w:r>
    </w:p>
    <w:p w14:paraId="171FE0A9" w14:textId="77777777" w:rsidR="00120259" w:rsidRDefault="005A40DA">
      <w:pPr>
        <w:pStyle w:val="Heading3"/>
      </w:pPr>
      <w:bookmarkStart w:id="183" w:name="host-preference-for-large-trees"/>
      <w:bookmarkEnd w:id="183"/>
      <w:r>
        <w:t>Host preference for large trees</w:t>
      </w:r>
    </w:p>
    <w:p w14:paraId="3CFA81C5" w14:textId="77777777" w:rsidR="00120259" w:rsidRDefault="005A40DA">
      <w:pPr>
        <w:pStyle w:val="FirstParagraph"/>
      </w:pPr>
      <w:r>
        <w:t>If this drives mortality patterns, then we’d expect the quadratic mean diameter of ponderosa pine trees, accounting for other variables, to have a strong positive effect.</w:t>
      </w:r>
    </w:p>
    <w:p w14:paraId="71513C41" w14:textId="77777777" w:rsidR="00120259" w:rsidRDefault="005A40DA">
      <w:pPr>
        <w:pStyle w:val="Heading3"/>
      </w:pPr>
      <w:bookmarkStart w:id="184" w:name="denser-forests-augment-pheromone-communi"/>
      <w:bookmarkEnd w:id="184"/>
      <w:r>
        <w:t>Denser forests augment pheromone communication</w:t>
      </w:r>
    </w:p>
    <w:p w14:paraId="548173B6" w14:textId="77777777" w:rsidR="00120259" w:rsidRDefault="005A40DA">
      <w:pPr>
        <w:pStyle w:val="FirstParagraph"/>
      </w:pPr>
      <w:r>
        <w:t>If this drives mortality patterns, then we’d expect the local density of all trees, accounting for other variables, to have a strong positive effect.</w:t>
      </w:r>
    </w:p>
    <w:p w14:paraId="0540EEC1" w14:textId="77777777" w:rsidR="00120259" w:rsidRDefault="005A40DA">
      <w:pPr>
        <w:pStyle w:val="Heading3"/>
      </w:pPr>
      <w:bookmarkStart w:id="185" w:name="tree-crowding-leads-to-greater-average-w"/>
      <w:bookmarkEnd w:id="185"/>
      <w:r>
        <w:t>Tree crowding leads to greater average water stress per tree</w:t>
      </w:r>
    </w:p>
    <w:p w14:paraId="2714093A" w14:textId="77777777" w:rsidR="00120259" w:rsidRDefault="005A40DA">
      <w:pPr>
        <w:pStyle w:val="FirstParagraph"/>
      </w:pPr>
      <w:r>
        <w:t>If this drives mortality patterns, then we’d expect the quadratic mean dimater of all trees, accounting for other factors, to have a strong positive effect.</w:t>
      </w:r>
    </w:p>
    <w:p w14:paraId="46B2C8DE" w14:textId="77777777" w:rsidR="00120259" w:rsidRDefault="005A40DA">
      <w:pPr>
        <w:pStyle w:val="Heading3"/>
      </w:pPr>
      <w:bookmarkStart w:id="186" w:name="interaction-between-host-density-and-hos"/>
      <w:bookmarkEnd w:id="186"/>
      <w:r>
        <w:t>Interaction between host density and host size</w:t>
      </w:r>
    </w:p>
    <w:p w14:paraId="53D0BB79" w14:textId="77777777" w:rsidR="00120259" w:rsidRDefault="005A40DA">
      <w:pPr>
        <w:pStyle w:val="FirstParagraph"/>
      </w:pPr>
      <w:r>
        <w:t>A positive coefficient would indicate a combined effect of WPB preference for large trees and nearby host availability.</w:t>
      </w:r>
    </w:p>
    <w:p w14:paraId="09B4EE19" w14:textId="77777777" w:rsidR="00120259" w:rsidRDefault="005A40DA">
      <w:pPr>
        <w:pStyle w:val="Heading3"/>
      </w:pPr>
      <w:bookmarkStart w:id="187" w:name="interaction-between-all-tree-density-and"/>
      <w:bookmarkEnd w:id="187"/>
      <w:r>
        <w:t>Interaction between all tree density and all tree size</w:t>
      </w:r>
    </w:p>
    <w:p w14:paraId="7D1EE016" w14:textId="77777777" w:rsidR="00120259" w:rsidRDefault="005A40DA">
      <w:pPr>
        <w:pStyle w:val="FirstParagraph"/>
      </w:pPr>
      <w:r>
        <w:t>A positive coefficient would indicate a combined effect of tree crowding and pheromone communication enhancement.</w:t>
      </w:r>
    </w:p>
    <w:p w14:paraId="2487B63D" w14:textId="77777777" w:rsidR="00120259" w:rsidRDefault="005A40DA">
      <w:pPr>
        <w:pStyle w:val="Heading3"/>
      </w:pPr>
      <w:bookmarkStart w:id="188" w:name="implications-of-forest-structureregional"/>
      <w:bookmarkEnd w:id="188"/>
      <w:r>
        <w:t>Implications of forest structure/regional climate interactions</w:t>
      </w:r>
    </w:p>
    <w:p w14:paraId="0566FA96" w14:textId="77777777" w:rsidR="00120259" w:rsidRDefault="005A40DA">
      <w:pPr>
        <w:pStyle w:val="FirstParagraph"/>
      </w:pPr>
      <w:r>
        <w:t>We found that the probability of ponderosa pine mortality generally increased with local host availability (host density), but also interacted with both host size and regional climate such that the role of tree size became increasingly important in more climatically extreme sites. A smaller average tree size led to a lower probability of ponderosa mortality in cool/wet sites and a larger average tree size led to a greater probability of ponderosa mortality in hot/dry sites. These mortality patterns highlight a possible distinction in behavior between the recent western bark beetle activity across the gradient of climatic water deficit. Even in the most highly impacted forest stands (because our study sites were selected conditional on there being high levels of western pine beetle activity), there is still a detectable effect of tree size such that the smaller (presumably weaker) trees are getting killed in cooler/wetter sites, and the larger (presumably more well-defended) trees are getting killed more in the hotter/drier sites. So while mortality is high everywhere, there does appear to be a difference in the beetle choosiness across the climatic water deficit gradient.</w:t>
      </w:r>
    </w:p>
    <w:p w14:paraId="5AA7F75A" w14:textId="77777777" w:rsidR="00120259" w:rsidRDefault="005A40DA">
      <w:pPr>
        <w:pStyle w:val="Heading3"/>
      </w:pPr>
      <w:bookmarkStart w:id="189" w:name="similarities-and-differences-with-fettig"/>
      <w:bookmarkEnd w:id="189"/>
      <w:r>
        <w:t>Similarities and differences with Fettig et al. (2019)</w:t>
      </w:r>
    </w:p>
    <w:p w14:paraId="78C90DA3" w14:textId="77777777" w:rsidR="00120259" w:rsidRDefault="005A40DA">
      <w:pPr>
        <w:pStyle w:val="FirstParagraph"/>
      </w:pPr>
      <w:r>
        <w:t>Fettig et al. (2019) found positive relationship between number of trees killed and: total number of trees, total basal area, stand density index.</w:t>
      </w:r>
    </w:p>
    <w:p w14:paraId="541D0D2A" w14:textId="77777777" w:rsidR="00120259" w:rsidRDefault="005A40DA">
      <w:pPr>
        <w:pStyle w:val="BodyText"/>
      </w:pPr>
      <w:r>
        <w:t>Fettig et al. (2019) found negative relationship between the proportion of trees killed and: total number of trees, stand density index.</w:t>
      </w:r>
    </w:p>
    <w:p w14:paraId="798EF446" w14:textId="77777777" w:rsidR="00120259" w:rsidRDefault="005A40DA">
      <w:pPr>
        <w:pStyle w:val="BodyText"/>
      </w:pPr>
      <w:r>
        <w:t>Hayes et al. (2009) and Fettig et al. (2019) found measures of host availability explained less variation in mortality than measures of stand density.</w:t>
      </w:r>
    </w:p>
    <w:p w14:paraId="7C3E1078" w14:textId="77777777" w:rsidR="00120259" w:rsidRDefault="005A40DA">
      <w:pPr>
        <w:pStyle w:val="BodyText"/>
      </w:pPr>
      <w:r>
        <w:t>Negrón et al. (2009) reported positive association of probability of ponderosa pine mortality and tree density during a drought in Arizona.</w:t>
      </w:r>
    </w:p>
    <w:p w14:paraId="740AD349" w14:textId="77777777" w:rsidR="00120259" w:rsidRDefault="005A40DA">
      <w:pPr>
        <w:pStyle w:val="BodyText"/>
      </w:pPr>
      <w:r>
        <w:t>Effect of competition may be masked because drought was so extreme Fettig et al. (2019); Floyd et al. (2009), which is perhaps why we saw a counter-intuitive signal of increasing total basal area leading to lower probability of ponderosa pine mortality.</w:t>
      </w:r>
    </w:p>
    <w:p w14:paraId="5E5895EC" w14:textId="77777777" w:rsidR="00120259" w:rsidRDefault="005A40DA">
      <w:pPr>
        <w:pStyle w:val="Heading3"/>
      </w:pPr>
      <w:bookmarkStart w:id="190" w:name="broader-context-around-field-plots"/>
      <w:bookmarkEnd w:id="190"/>
      <w:r>
        <w:t>Broader context around field plots</w:t>
      </w:r>
    </w:p>
    <w:p w14:paraId="077C6910" w14:textId="77777777" w:rsidR="00120259" w:rsidRDefault="005A40DA">
      <w:pPr>
        <w:pStyle w:val="FirstParagraph"/>
      </w:pPr>
      <w:r>
        <w:t>We surveyed 9 square kilometers of forest representing ~450,000 trees along a broad gradient. Site selection and small plot size can influence inference. For instance, Fettig et al. (2019) reported statistically undetectable differences in overall mortality in their plot network across 4 national forests. By expanding the hectarage surveyed by a factor of 200, we detected dramatic differences in overall mortality.</w:t>
      </w:r>
    </w:p>
    <w:p w14:paraId="4AD7349F" w14:textId="77777777" w:rsidR="00120259" w:rsidRDefault="005A40DA">
      <w:pPr>
        <w:pStyle w:val="BodyText"/>
      </w:pPr>
      <w:r>
        <w:t>This is about more than sample size (though that helps). This is also about capturing the local disturbance phenomenon.</w:t>
      </w:r>
    </w:p>
    <w:p w14:paraId="3D0A9F3D" w14:textId="77777777" w:rsidR="00120259" w:rsidRDefault="005A40DA">
      <w:pPr>
        <w:pStyle w:val="Heading3"/>
      </w:pPr>
      <w:bookmarkStart w:id="191" w:name="implications-for-future-forest-structure"/>
      <w:bookmarkEnd w:id="191"/>
      <w:r>
        <w:t>Implications for future forest structure</w:t>
      </w:r>
    </w:p>
    <w:p w14:paraId="5B8BBB14" w14:textId="104B76EE" w:rsidR="00120259" w:rsidRDefault="005A40DA">
      <w:pPr>
        <w:pStyle w:val="FirstParagraph"/>
      </w:pPr>
      <w:r>
        <w:t>We have demonstrated that forest structure (local host density and size) affected the cumulative severity of the western pine beetle</w:t>
      </w:r>
      <w:ins w:id="192" w:author="Connie Millar [14]" w:date="2019-04-05T09:11:00Z">
        <w:r w:rsidR="00BA279E">
          <w:t xml:space="preserve"> on ponderosa pine</w:t>
        </w:r>
      </w:ins>
      <w:r>
        <w:t xml:space="preserve"> in</w:t>
      </w:r>
      <w:ins w:id="193" w:author="Connie Millar [14]" w:date="2019-04-05T09:11:00Z">
        <w:r w:rsidR="00BA279E">
          <w:t xml:space="preserve"> mixed-conifer forests</w:t>
        </w:r>
      </w:ins>
      <w:r>
        <w:t xml:space="preserve"> the </w:t>
      </w:r>
      <w:ins w:id="194" w:author="Connie Millar [14]" w:date="2019-04-05T09:12:00Z">
        <w:r w:rsidR="00BA279E">
          <w:t xml:space="preserve">western </w:t>
        </w:r>
      </w:ins>
      <w:r>
        <w:t xml:space="preserve">Sierra Nevada in the 2012 to 2015 drought and its aftermath. Clearly, this forest insect disturbance has </w:t>
      </w:r>
      <w:del w:id="195" w:author="Connie Millar [14]" w:date="2019-04-05T09:12:00Z">
        <w:r w:rsidDel="00BA279E">
          <w:delText xml:space="preserve">reciprically </w:delText>
        </w:r>
      </w:del>
      <w:ins w:id="196" w:author="Connie Millar [14]" w:date="2019-04-05T09:12:00Z">
        <w:r w:rsidR="00BA279E">
          <w:t>reciprocally</w:t>
        </w:r>
        <w:r w:rsidR="00BA279E">
          <w:t xml:space="preserve"> </w:t>
        </w:r>
      </w:ins>
      <w:del w:id="197" w:author="Connie Millar [14]" w:date="2019-04-05T09:12:00Z">
        <w:r w:rsidDel="00BA279E">
          <w:delText xml:space="preserve">impacted </w:delText>
        </w:r>
      </w:del>
      <w:ins w:id="198" w:author="Connie Millar [14]" w:date="2019-04-05T09:12:00Z">
        <w:r w:rsidR="00BA279E">
          <w:t>affected</w:t>
        </w:r>
      </w:ins>
      <w:del w:id="199" w:author="Connie Millar [14]" w:date="2019-04-05T09:12:00Z">
        <w:r w:rsidDel="00BA279E">
          <w:delText>the</w:delText>
        </w:r>
      </w:del>
      <w:r>
        <w:t xml:space="preserve"> forest structure, with uncertain consequences for long-term forest dynamics.</w:t>
      </w:r>
    </w:p>
    <w:p w14:paraId="1A94D8E4" w14:textId="77777777" w:rsidR="00120259" w:rsidRDefault="005A40DA">
      <w:pPr>
        <w:pStyle w:val="BodyText"/>
      </w:pPr>
      <w:r>
        <w:t>Small trees are getting killed in cooler/wetter sites, larger trees getting killed in hotter/drier sites. Perhaps the cooler/wetter sites are resisting even this massive disturbance event?</w:t>
      </w:r>
    </w:p>
    <w:p w14:paraId="5B516883" w14:textId="77777777" w:rsidR="00120259" w:rsidRDefault="005A40DA">
      <w:pPr>
        <w:pStyle w:val="Heading3"/>
      </w:pPr>
      <w:bookmarkStart w:id="200" w:name="spatial-effect"/>
      <w:bookmarkEnd w:id="200"/>
      <w:r>
        <w:t>Spatial effect</w:t>
      </w:r>
    </w:p>
    <w:p w14:paraId="5D234095" w14:textId="77777777" w:rsidR="00120259" w:rsidRDefault="005A40DA">
      <w:pPr>
        <w:pStyle w:val="FirstParagraph"/>
      </w:pPr>
      <w:r>
        <w:t>The western pine beetle is known to exhibit strong aggregation and anti-aggregation behavior arising from its pheromone communication, and thus it is likely that the measured spatial covariance in this study is attributable in part to the magnitude of this effect at each site.</w:t>
      </w:r>
    </w:p>
    <w:p w14:paraId="2C71698C" w14:textId="5BC3550C" w:rsidR="00120259" w:rsidRDefault="005A40DA">
      <w:pPr>
        <w:pStyle w:val="BodyText"/>
      </w:pPr>
      <w:r>
        <w:t xml:space="preserve">Some studies have suggested that “outbreak” conditions are distinguishable by clustered tree mortality, but this is perhaps challenging to </w:t>
      </w:r>
      <w:commentRangeStart w:id="201"/>
      <w:r>
        <w:t>tease apart</w:t>
      </w:r>
      <w:commentRangeEnd w:id="201"/>
      <w:r w:rsidR="00BA279E">
        <w:rPr>
          <w:rStyle w:val="CommentReference"/>
        </w:rPr>
        <w:commentReference w:id="201"/>
      </w:r>
      <w:r>
        <w:t xml:space="preserve"> (Raffa et al. 2008). Our modeling framework allows for a joint estimation of the effects of forest structure, environmental condition, and the spatial effect. This framework would be enhanced with confidence in individual tree level data, </w:t>
      </w:r>
      <w:del w:id="202" w:author="Millar, Connie -FS" w:date="2019-04-05T09:13:00Z">
        <w:r w:rsidDel="00BA279E">
          <w:delText xml:space="preserve">and a lot of it, </w:delText>
        </w:r>
      </w:del>
      <w:r>
        <w:t>along with a strong gradient of environmental conditions and forest structure.</w:t>
      </w:r>
    </w:p>
    <w:p w14:paraId="15EAFC66" w14:textId="77777777" w:rsidR="00120259" w:rsidRDefault="005A40DA">
      <w:pPr>
        <w:pStyle w:val="BodyText"/>
      </w:pPr>
      <w:r>
        <w:t>We won’t interpret this measure of contagion, because the uncertainties in this particular study are too great (tree detection, species classification, dead trees all assumed to be WPB hosts, didn’t account for topographic effects which could also manifest as part of this spatial covariance process). We do suggest that this could be a meaningful and quantifiable means of assessing bark beetle “stage of outbreak”.</w:t>
      </w:r>
    </w:p>
    <w:p w14:paraId="72E1950A" w14:textId="77777777" w:rsidR="00120259" w:rsidRDefault="005A40DA">
      <w:pPr>
        <w:pStyle w:val="Heading3"/>
      </w:pPr>
      <w:bookmarkStart w:id="203" w:name="future-spatial-directions-will-cut-this-"/>
      <w:bookmarkEnd w:id="203"/>
      <w:r>
        <w:t>Future spatial directions (will cut this; here for now so I can write it down elsewhere)</w:t>
      </w:r>
    </w:p>
    <w:p w14:paraId="531FA57B" w14:textId="77777777" w:rsidR="00120259" w:rsidRDefault="005A40DA">
      <w:pPr>
        <w:pStyle w:val="FirstParagraph"/>
      </w:pPr>
      <w:r>
        <w:t>Perhaps could also compare relative effect of individual tree spacing (Voronoi polygon area) with the length scale parameter at a certain site to get at a similar question. A big voronoi polygon area effect and a short covariance kernel tells us that it’s a water stress effect– a crowded tree gets attacked regardless of whether nearby trees were attacked. A small voronoi polygon area effect and a long covariance kernel tells us that the mortality is patterned more based on there being spillover from nearby attacked neighbors instead of how crowded any given tree is. I expect we might see different relative magnitudes of voronoi polygon area and covariance kerenel effects depending on CWD.</w:t>
      </w:r>
    </w:p>
    <w:p w14:paraId="001C3B7A" w14:textId="77777777" w:rsidR="00120259" w:rsidRDefault="005A40DA">
      <w:pPr>
        <w:pStyle w:val="Heading3"/>
      </w:pPr>
      <w:bookmarkStart w:id="204" w:name="important-considerations"/>
      <w:bookmarkEnd w:id="204"/>
      <w:r>
        <w:t>Important considerations</w:t>
      </w:r>
    </w:p>
    <w:p w14:paraId="562257FD" w14:textId="77777777" w:rsidR="00120259" w:rsidRDefault="005A40DA">
      <w:pPr>
        <w:pStyle w:val="FirstParagraph"/>
      </w:pPr>
      <w:r>
        <w:t>Cumulative effect of elevated insect activity, as mortality was spread out over 5 years and we surveyed at the end. All the detected dead trees were considered ponderosa pine– we know this is wrong. Only about 3 out of 4 dead trees in Fettig et al. (2019) were ponderosa.</w:t>
      </w:r>
    </w:p>
    <w:p w14:paraId="7E96663D" w14:textId="77777777" w:rsidR="00120259" w:rsidRDefault="005A40DA">
      <w:pPr>
        <w:pStyle w:val="Heading3"/>
      </w:pPr>
      <w:bookmarkStart w:id="205" w:name="room-for-improvement"/>
      <w:bookmarkEnd w:id="205"/>
      <w:r>
        <w:t>Room for improvement</w:t>
      </w:r>
    </w:p>
    <w:p w14:paraId="6ADD3EE0" w14:textId="77777777" w:rsidR="00120259" w:rsidRDefault="005A40DA">
      <w:pPr>
        <w:pStyle w:val="Compact"/>
        <w:numPr>
          <w:ilvl w:val="0"/>
          <w:numId w:val="4"/>
        </w:numPr>
      </w:pPr>
      <w:r>
        <w:t>Better geometry by using higher overlap, more spatially resolved images.</w:t>
      </w:r>
    </w:p>
    <w:p w14:paraId="44C1F602" w14:textId="77777777" w:rsidR="00120259" w:rsidRDefault="005A40DA">
      <w:pPr>
        <w:pStyle w:val="Compact"/>
        <w:numPr>
          <w:ilvl w:val="0"/>
          <w:numId w:val="4"/>
        </w:numPr>
      </w:pPr>
      <w:r>
        <w:t>Better image classification and scalability by using instrumentation having spectral overlap with more widely deployed instrumentation (e.g., Landsat).</w:t>
      </w:r>
    </w:p>
    <w:p w14:paraId="60079473" w14:textId="77777777" w:rsidR="00120259" w:rsidRDefault="005A40DA">
      <w:pPr>
        <w:pStyle w:val="Compact"/>
        <w:numPr>
          <w:ilvl w:val="0"/>
          <w:numId w:val="4"/>
        </w:numPr>
      </w:pPr>
      <w:r>
        <w:t>Better tree detection using machine learning approaches</w:t>
      </w:r>
    </w:p>
    <w:p w14:paraId="1DD6E4EF" w14:textId="77777777" w:rsidR="00120259" w:rsidRDefault="005A40DA">
      <w:pPr>
        <w:pStyle w:val="Compact"/>
        <w:numPr>
          <w:ilvl w:val="0"/>
          <w:numId w:val="4"/>
        </w:numPr>
      </w:pPr>
      <w:r>
        <w:t>Our live/dead classifier works pretty well.</w:t>
      </w:r>
    </w:p>
    <w:p w14:paraId="5819608A" w14:textId="77777777" w:rsidR="00120259" w:rsidRDefault="005A40DA">
      <w:pPr>
        <w:pStyle w:val="Compact"/>
        <w:numPr>
          <w:ilvl w:val="0"/>
          <w:numId w:val="4"/>
        </w:numPr>
      </w:pPr>
      <w:r>
        <w:t>Our species classifier could improve. Perhaps also using machine learning approaches.</w:t>
      </w:r>
    </w:p>
    <w:p w14:paraId="6099856B" w14:textId="77777777" w:rsidR="00120259" w:rsidRDefault="005A40DA">
      <w:pPr>
        <w:pStyle w:val="FirstParagraph"/>
      </w:pPr>
      <w:r>
        <w:t>(Seidl et al. 2015) (Preisler et al. 2017)</w:t>
      </w:r>
    </w:p>
    <w:p w14:paraId="7CA03A4D" w14:textId="77777777" w:rsidR="00120259" w:rsidRDefault="005A40DA">
      <w:pPr>
        <w:pStyle w:val="Heading2"/>
      </w:pPr>
      <w:bookmarkStart w:id="206" w:name="references"/>
      <w:bookmarkEnd w:id="206"/>
      <w:r>
        <w:t>References</w:t>
      </w:r>
    </w:p>
    <w:p w14:paraId="29E99369" w14:textId="77777777" w:rsidR="00120259" w:rsidRDefault="005A40DA">
      <w:pPr>
        <w:pStyle w:val="Bibliography"/>
      </w:pPr>
      <w:r>
        <w:t>Baldwin, B. G., A. H. Thornhill, W. A. Freyman, D. D. Ackerly, M. M. Kling, N. Morueta-Holme, and B. D. Mishler. 2017. Species richness and endemism in the native flora of California. American Journal of Botany 104:487–501.</w:t>
      </w:r>
    </w:p>
    <w:p w14:paraId="00C8EB4E" w14:textId="77777777" w:rsidR="00120259" w:rsidRDefault="005A40DA">
      <w:pPr>
        <w:pStyle w:val="Bibliography"/>
      </w:pPr>
      <w:r>
        <w:t>Brooks, S. P., and A. Gelman. 1998. General Methods for Monitoring Convergence of Iterative Simulations. Journal of Computational and Graphical Statistics 7:434.</w:t>
      </w:r>
    </w:p>
    <w:p w14:paraId="36F7BFBE" w14:textId="77777777" w:rsidR="00120259" w:rsidRDefault="005A40DA">
      <w:pPr>
        <w:pStyle w:val="Bibliography"/>
      </w:pPr>
      <w:r>
        <w:t xml:space="preserve">Bürkner, P.-C. 2017. </w:t>
      </w:r>
      <w:r>
        <w:rPr>
          <w:b/>
        </w:rPr>
        <w:t>Brms</w:t>
      </w:r>
      <w:r>
        <w:t xml:space="preserve"> : An </w:t>
      </w:r>
      <w:r>
        <w:rPr>
          <w:i/>
        </w:rPr>
        <w:t>R</w:t>
      </w:r>
      <w:r>
        <w:t xml:space="preserve"> Package for Bayesian Multilevel Models Using </w:t>
      </w:r>
      <w:r>
        <w:rPr>
          <w:i/>
        </w:rPr>
        <w:t>Stan</w:t>
      </w:r>
      <w:r>
        <w:t>. Journal of Statistical Software 80.</w:t>
      </w:r>
    </w:p>
    <w:p w14:paraId="59839C89" w14:textId="77777777" w:rsidR="00120259" w:rsidRDefault="005A40DA">
      <w:pPr>
        <w:pStyle w:val="Bibliography"/>
      </w:pPr>
      <w:r>
        <w:t>Clevers, J., and A. Gitelson. 2013. Remote estimation of crop and grass chlorophyll and nitrogen content using red-edge bands on Sentinel-2 and -3. International Journal of Applied Earth Observation and Geoinformation 23:344–351.</w:t>
      </w:r>
    </w:p>
    <w:p w14:paraId="29192823" w14:textId="77777777" w:rsidR="00120259" w:rsidRDefault="005A40DA">
      <w:pPr>
        <w:pStyle w:val="Bibliography"/>
      </w:pPr>
      <w:r>
        <w:t>Coops, N. C., M. Johnson, M. A. Wulder, and J. C. White. 2006. Assessment of QuickBird high spatial resolution imagery to detect red attack damage due to mountain pine beetle infestation. Remote Sensing of Environment 103:67–80.</w:t>
      </w:r>
    </w:p>
    <w:p w14:paraId="45257D90" w14:textId="77777777" w:rsidR="00120259" w:rsidRDefault="005A40DA">
      <w:pPr>
        <w:pStyle w:val="Bibliography"/>
      </w:pPr>
      <w:r>
        <w:t xml:space="preserve">DJI. 2015a. Zenmuse X3 - Creativity Unleashed. </w:t>
      </w:r>
      <w:hyperlink r:id="rId19">
        <w:r>
          <w:rPr>
            <w:rStyle w:val="Hyperlink"/>
          </w:rPr>
          <w:t>https://www.dji.com/zenmuse-x3/info</w:t>
        </w:r>
      </w:hyperlink>
      <w:r>
        <w:t>.</w:t>
      </w:r>
    </w:p>
    <w:p w14:paraId="4A4ED5A7" w14:textId="77777777" w:rsidR="00120259" w:rsidRDefault="005A40DA">
      <w:pPr>
        <w:pStyle w:val="Bibliography"/>
      </w:pPr>
      <w:r>
        <w:t xml:space="preserve">DJI. 2015b. DJI - The World Leader in Camera Drones/Quadcopters for Aerial Photography. </w:t>
      </w:r>
      <w:hyperlink r:id="rId20">
        <w:r>
          <w:rPr>
            <w:rStyle w:val="Hyperlink"/>
          </w:rPr>
          <w:t>https://www.dji.com/matrice100/info</w:t>
        </w:r>
      </w:hyperlink>
      <w:r>
        <w:t>.</w:t>
      </w:r>
    </w:p>
    <w:p w14:paraId="4D67476D" w14:textId="77777777" w:rsidR="00120259" w:rsidRDefault="005A40DA">
      <w:pPr>
        <w:pStyle w:val="Bibliography"/>
      </w:pPr>
      <w:r>
        <w:t xml:space="preserve">Easy, D. M. 2018. ‎Map Pilot for DJI. </w:t>
      </w:r>
      <w:hyperlink r:id="rId21">
        <w:r>
          <w:rPr>
            <w:rStyle w:val="Hyperlink"/>
          </w:rPr>
          <w:t>https://itunes.apple.com/us/app/map-pilot-for-dji/id1014765000?mt=8</w:t>
        </w:r>
      </w:hyperlink>
      <w:r>
        <w:t>.</w:t>
      </w:r>
    </w:p>
    <w:p w14:paraId="0E2BFFAF" w14:textId="77777777" w:rsidR="00120259" w:rsidRDefault="005A40DA">
      <w:pPr>
        <w:pStyle w:val="Bibliography"/>
      </w:pPr>
      <w:r>
        <w:t>Eysn, L., M. Hollaus, E. Lindberg, F. Berger, J.-M. Monnet, M. Dalponte, M. Kobal, M. Pellegrini, E. Lingua, D. Mongus, and N. Pfeifer. 2015. A Benchmark of Lidar-Based Single Tree Detection Methods Using Heterogeneous Forest Data from the Alpine Space. Forests 6:1721–1747.</w:t>
      </w:r>
    </w:p>
    <w:p w14:paraId="48FCA34E" w14:textId="77777777" w:rsidR="00120259" w:rsidRDefault="005A40DA">
      <w:pPr>
        <w:pStyle w:val="Bibliography"/>
      </w:pPr>
      <w:r>
        <w:t>Farr, T. G., P. A. Rosen, E. Caro, R. Crippen, R. Duren, S. Hensley, M. Kobrick, M. Paller, E. Rodriguez, L. Roth, D. Seal, S. Shaffer, J. Shimada, J. Umland, M. Werner, M. Oskin, D. Burbank, and D. Alsdorf. 2007. The Shuttle Radar Topography Mission. Reviews of Geophysics 45.</w:t>
      </w:r>
    </w:p>
    <w:p w14:paraId="1F11D329" w14:textId="77777777" w:rsidR="00120259" w:rsidRDefault="005A40DA">
      <w:pPr>
        <w:pStyle w:val="Bibliography"/>
      </w:pPr>
      <w:r>
        <w:t xml:space="preserve">Fettig, C. J. 2012. Chapter 2: Forest health and bark beetles. </w:t>
      </w:r>
      <w:r>
        <w:rPr>
          <w:i/>
        </w:rPr>
        <w:t>in</w:t>
      </w:r>
      <w:r>
        <w:t xml:space="preserve"> Managing Sierra Nevada Forests. PSW-GTR-237. USDA Forest Service.</w:t>
      </w:r>
    </w:p>
    <w:p w14:paraId="09DE8DFC" w14:textId="77777777" w:rsidR="00120259" w:rsidRDefault="005A40DA">
      <w:pPr>
        <w:pStyle w:val="Bibliography"/>
      </w:pPr>
      <w:r>
        <w:t>Fettig, C. J., L. A. Mortenson, B. M. Bulaon, and P. B. Foulk. 2019. Tree mortality following drought in the central and southern Sierra Nevada, California, U.S. Forest Ecology and Management 432:164–178.</w:t>
      </w:r>
    </w:p>
    <w:p w14:paraId="39F9B7F7" w14:textId="77777777" w:rsidR="00120259" w:rsidRDefault="005A40DA">
      <w:pPr>
        <w:pStyle w:val="Bibliography"/>
      </w:pPr>
      <w:r>
        <w:t>Flint, L. E., A. L. Flint, J. H. Thorne, and R. Boynton. 2013. Fine-scale hydrologic modeling for regional landscape applications: The California Basin Characterization Model development and performance. Ecological Processes 2:25.</w:t>
      </w:r>
    </w:p>
    <w:p w14:paraId="3C135A25" w14:textId="77777777" w:rsidR="00120259" w:rsidRDefault="005A40DA">
      <w:pPr>
        <w:pStyle w:val="Bibliography"/>
      </w:pPr>
      <w:r>
        <w:t>Floyd, M. L., M. Clifford, N. S. Cobb, D. Hanna, R. Delph, P. Ford, and D. Turner. 2009. Relationship of stand characteristics to drought-induced mortality in three Southwestern piñonJuniper woodlands. Ecological Applications 19:1223–1230.</w:t>
      </w:r>
    </w:p>
    <w:p w14:paraId="4D7607FF" w14:textId="77777777" w:rsidR="00120259" w:rsidRDefault="005A40DA">
      <w:pPr>
        <w:pStyle w:val="Bibliography"/>
      </w:pPr>
      <w:r>
        <w:t>Gabry, J., D. Simpson, A. Vehtari, M. Betancourt, and A. Gelman. 2019. Visualization in Bayesian workflow. Journal of the Royal Statistical Society: Series A (Statistics in Society) 182:389–402.</w:t>
      </w:r>
    </w:p>
    <w:p w14:paraId="441D9136" w14:textId="77777777" w:rsidR="00120259" w:rsidRDefault="005A40DA">
      <w:pPr>
        <w:pStyle w:val="Bibliography"/>
      </w:pPr>
      <w:r>
        <w:t>Gitelson, A., and M. N. Merzlyak. 1994. Spectral Reflectance Changes Associated with Autumn Senescence of Aesculus hippocastanum L. and Acer platanoides L. Leaves. Spectral Features and Relation to Chlorophyll Estimation. Journal of Plant Physiology 143:286–292.</w:t>
      </w:r>
    </w:p>
    <w:p w14:paraId="3D589AB6" w14:textId="77777777" w:rsidR="00120259" w:rsidRDefault="005A40DA">
      <w:pPr>
        <w:pStyle w:val="Bibliography"/>
      </w:pPr>
      <w:r>
        <w:t>Hayes, C. J., C. J. Fettig, and L. D. Merrill. 2009. Evaluation of Multiple Funnel Traps and Stand Characteristics for Estimating Western Pine Beetle-Caused Tree Mortality. Journal of Economic Entomology 102:2170–2182.</w:t>
      </w:r>
    </w:p>
    <w:p w14:paraId="0B3406A5" w14:textId="77777777" w:rsidR="00120259" w:rsidRDefault="005A40DA">
      <w:pPr>
        <w:pStyle w:val="Bibliography"/>
      </w:pPr>
      <w:r>
        <w:t>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p w14:paraId="65EFA934" w14:textId="77777777" w:rsidR="00120259" w:rsidRDefault="005A40DA">
      <w:pPr>
        <w:pStyle w:val="Bibliography"/>
      </w:pPr>
      <w:r>
        <w:t>Hunziker, P. 2017. Velox: Fast Raster Manipulation and Extraction.</w:t>
      </w:r>
    </w:p>
    <w:p w14:paraId="363B11BF" w14:textId="77777777" w:rsidR="00120259" w:rsidRDefault="005A40DA">
      <w:pPr>
        <w:pStyle w:val="Bibliography"/>
      </w:pPr>
      <w:r>
        <w:t>Jakubowski, M. K., W. Li, Q. Guo, and M. Kelly. 2013. Delineating Individual Trees from Lidar Data: A Comparison of Vector- and Raster-based Segmentation Approaches. Remote Sensing 5:4163–4186.</w:t>
      </w:r>
    </w:p>
    <w:p w14:paraId="1324AEC5" w14:textId="77777777" w:rsidR="00120259" w:rsidRDefault="005A40DA">
      <w:pPr>
        <w:pStyle w:val="Bibliography"/>
      </w:pPr>
      <w:r>
        <w:t>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p w14:paraId="01518201" w14:textId="77777777" w:rsidR="00120259" w:rsidRDefault="005A40DA">
      <w:pPr>
        <w:pStyle w:val="Bibliography"/>
      </w:pPr>
      <w:r>
        <w:t>Kuhn, M. 2008. Building Predictive Models in R Using the caret Package. Journal of Statistical Software 28:1–26.</w:t>
      </w:r>
    </w:p>
    <w:p w14:paraId="2EF509F3" w14:textId="77777777" w:rsidR="00120259" w:rsidRDefault="005A40DA">
      <w:pPr>
        <w:pStyle w:val="Bibliography"/>
      </w:pPr>
      <w:r>
        <w:t>Larson, A. J., and D. Churchill. 2012. Tree spatial patterns in fire-frequent forests of western North America, including mechanisms of pattern formation and implications for designing fuel reduction and restoration treatments. Forest Ecology and Management 267:74–92.</w:t>
      </w:r>
    </w:p>
    <w:p w14:paraId="098B81DA" w14:textId="77777777" w:rsidR="00120259" w:rsidRDefault="005A40DA">
      <w:pPr>
        <w:pStyle w:val="Bibliography"/>
      </w:pPr>
      <w:r>
        <w:t>Li, W., Q. Guo, M. K. Jakubowski, and M. Kelly. 2012. A New Method for Segmenting Individual Trees from the Lidar Point Cloud. Photogrammetric Engineering &amp; Remote Sensing 78:75–84.</w:t>
      </w:r>
    </w:p>
    <w:p w14:paraId="48014D9E" w14:textId="77777777" w:rsidR="00120259" w:rsidRDefault="005A40DA">
      <w:pPr>
        <w:pStyle w:val="Bibliography"/>
      </w:pPr>
      <w:r>
        <w:t>Meyer, F., and S. Beucher. 1990. Morphological segmentation. Journal of Visual Communication and Image Representation 1:21–46.</w:t>
      </w:r>
    </w:p>
    <w:p w14:paraId="750B782E" w14:textId="77777777" w:rsidR="00120259" w:rsidRDefault="005A40DA">
      <w:pPr>
        <w:pStyle w:val="Bibliography"/>
      </w:pPr>
      <w:r>
        <w:t xml:space="preserve">Micasense. 2015. MicaSense. </w:t>
      </w:r>
      <w:hyperlink r:id="rId22">
        <w:r>
          <w:rPr>
            <w:rStyle w:val="Hyperlink"/>
          </w:rPr>
          <w:t>https://support.micasense.com/hc/en-us/articles/215261448-RedEdge-User-Manual-PDF-Download-</w:t>
        </w:r>
      </w:hyperlink>
      <w:r>
        <w:t>.</w:t>
      </w:r>
    </w:p>
    <w:p w14:paraId="540E73B2" w14:textId="77777777" w:rsidR="00120259" w:rsidRDefault="005A40DA">
      <w:pPr>
        <w:pStyle w:val="Bibliography"/>
      </w:pPr>
      <w:r>
        <w:t>Millar, C. I., and N. L. Stephenson. 2015. Temperate forest health in an era of emerging megadisturbance. Science 349:823–826.</w:t>
      </w:r>
    </w:p>
    <w:p w14:paraId="49795E96" w14:textId="77777777" w:rsidR="00120259" w:rsidRDefault="005A40DA">
      <w:pPr>
        <w:pStyle w:val="Bibliography"/>
      </w:pPr>
      <w:r>
        <w:t>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p w14:paraId="502E820C" w14:textId="77777777" w:rsidR="00120259" w:rsidRDefault="005A40DA">
      <w:pPr>
        <w:pStyle w:val="Bibliography"/>
      </w:pPr>
      <w:r>
        <w:t>Negrón, J. F., J. D. McMillin, J. A. Anhold, and D. Coulson. 2009. Bark beetle-caused mortality in a drought-affected ponderosa pine landscape in Arizona, USA. Forest Ecology and Management 257:1353–1362.</w:t>
      </w:r>
    </w:p>
    <w:p w14:paraId="233FF33B" w14:textId="77777777" w:rsidR="00120259" w:rsidRDefault="005A40DA">
      <w:pPr>
        <w:pStyle w:val="Bibliography"/>
      </w:pPr>
      <w:r>
        <w:t>North, M. P., S. L. Stephens, B. M. Collins, J. K. Agee, G. Aplet, J. F. Franklin, and P. Z. Fule. 2015. Reform forest fire management. Science 349:1280–1281.</w:t>
      </w:r>
    </w:p>
    <w:p w14:paraId="6762F559" w14:textId="77777777" w:rsidR="00120259" w:rsidRDefault="005A40DA">
      <w:pPr>
        <w:pStyle w:val="Bibliography"/>
      </w:pPr>
      <w:r>
        <w:t>Pau, G., F. Fuchs, O. Sklyar, M. Boutros, and W. Huber. 2010. EBImagean R package for image processing with applications to cellular phenotypes. Bioinformatics 26:979–981.</w:t>
      </w:r>
    </w:p>
    <w:p w14:paraId="5A6B4C25" w14:textId="77777777" w:rsidR="00120259" w:rsidRDefault="005A40DA">
      <w:pPr>
        <w:pStyle w:val="Bibliography"/>
      </w:pPr>
      <w:r>
        <w:t>Pebesma, E., R. Bivand, E. Racine, M. Sumner, I. Cook, T. Keitt, R. Lovelace, H. Wickham, J. Ooms, K. Müller, and T. L. Pedersen. 2019. Sf: Simple Features for R.</w:t>
      </w:r>
    </w:p>
    <w:p w14:paraId="61550819" w14:textId="77777777" w:rsidR="00120259" w:rsidRDefault="005A40DA">
      <w:pPr>
        <w:pStyle w:val="Bibliography"/>
      </w:pPr>
      <w:r>
        <w:t>Plowright, A. 2018. ForestTools: Analyzing Remotely Sensed Forest Data.</w:t>
      </w:r>
    </w:p>
    <w:p w14:paraId="16248D10" w14:textId="77777777" w:rsidR="00120259" w:rsidRDefault="005A40DA">
      <w:pPr>
        <w:pStyle w:val="Bibliography"/>
      </w:pPr>
      <w:r>
        <w:t>Popescu, S. C., and R. H. Wynne. 2004. Seeing the Trees in the Forest: Using Lidar and Multispectral Data Fusion with Local Filtering and Variable Window Size for Estimating Tree Height. PHOTOGRAMMETRIC ENGINEERING:16.</w:t>
      </w:r>
    </w:p>
    <w:p w14:paraId="13445A75" w14:textId="77777777" w:rsidR="00120259" w:rsidRDefault="005A40DA">
      <w:pPr>
        <w:pStyle w:val="Bibliography"/>
      </w:pPr>
      <w:r>
        <w:t>Preisler, H. K., N. E. Grulke, Z. Heath, and S. L. Smith. 2017. Analysis and out-year forecast of beetle, borer, and drought-induced tree mortality in California. Forest Ecology and Management. 399: 166-178 399:166–178.</w:t>
      </w:r>
    </w:p>
    <w:p w14:paraId="404F0475" w14:textId="77777777" w:rsidR="00120259" w:rsidRDefault="005A40DA">
      <w:pPr>
        <w:pStyle w:val="Bibliography"/>
      </w:pPr>
      <w:r>
        <w:t>R Core Team. 2018. R: A Language and Environment for Statistical Computing. R Foundation for Statistical Computing, Vienna, Austria.</w:t>
      </w:r>
    </w:p>
    <w:p w14:paraId="326AE10F" w14:textId="77777777" w:rsidR="00120259" w:rsidRDefault="005A40DA">
      <w:pPr>
        <w:pStyle w:val="Bibliography"/>
      </w:pPr>
      <w:r>
        <w:t>Raffa, K. F., B. H. Aukema, B. J. Bentz, A. L. Carroll, J. A. Hicke, M. G. Turner, and W. H. Romme. 2008. Cross-scale Drivers of Natural Disturbances Prone to Anthropogenic Amplification: The Dynamics of Bark Beetle Eruptions. BioScience 58:501–517.</w:t>
      </w:r>
    </w:p>
    <w:p w14:paraId="4948CD26" w14:textId="77777777" w:rsidR="00120259" w:rsidRDefault="005A40DA">
      <w:pPr>
        <w:pStyle w:val="Bibliography"/>
      </w:pPr>
      <w:r>
        <w:t xml:space="preserve">Raffa, K. F., J.-C. Grégoire, and B. Staffan Lindgren. 2015. Natural History and Ecology of Bark Beetles. Pages 1–40 </w:t>
      </w:r>
      <w:r>
        <w:rPr>
          <w:i/>
        </w:rPr>
        <w:t>in</w:t>
      </w:r>
      <w:r>
        <w:t xml:space="preserve"> Bark Beetles. Elsevier.</w:t>
      </w:r>
    </w:p>
    <w:p w14:paraId="08F2F656" w14:textId="77777777" w:rsidR="00120259" w:rsidRDefault="005A40DA">
      <w:pPr>
        <w:pStyle w:val="Bibliography"/>
      </w:pPr>
      <w:r>
        <w:t>Rouse, W., R. H. Haas, W. Deering, and J. A. Schell. 1973. MONITORING THE VERNAL ADVANCEMENT AND RETROGRADATION (GREEN WAVE EFFECT) OF NATURAL VEGETATION. Type II Report, Goddard Space Flight Center, Greenbelt, MD, USA.</w:t>
      </w:r>
    </w:p>
    <w:p w14:paraId="6BE0F850" w14:textId="77777777" w:rsidR="00120259" w:rsidRDefault="005A40DA">
      <w:pPr>
        <w:pStyle w:val="Bibliography"/>
      </w:pPr>
      <w:r>
        <w:t>Roussel, J.-R. 2019. lidRplugins: Extra functions and algorithms for lidR package.</w:t>
      </w:r>
    </w:p>
    <w:p w14:paraId="30A3024F" w14:textId="77777777" w:rsidR="00120259" w:rsidRDefault="005A40DA">
      <w:pPr>
        <w:pStyle w:val="Bibliography"/>
      </w:pPr>
      <w:r>
        <w:t>Roussel, J.-R., D. A. (. the documentation), F. D. B. (. bugs and improved catalog features), and A. S. M. (. lassnags). 2019. lidR: Airborne LiDAR Data Manipulation and Visualization for Forestry Applications.</w:t>
      </w:r>
    </w:p>
    <w:p w14:paraId="789C643E" w14:textId="77777777" w:rsidR="00120259" w:rsidRDefault="005A40DA">
      <w:pPr>
        <w:pStyle w:val="Bibliography"/>
      </w:pPr>
      <w:r>
        <w:t>Seidl, R., J. Müller, T. Hothorn, C. Bässler, M. Heurich, and M. Kautz. 2015. Small beetle, large-scale drivers: How regional and landscape factors affect outbreaks of the European spruce bark beetle. The Journal of applied ecology 53:530–540.</w:t>
      </w:r>
    </w:p>
    <w:p w14:paraId="22BE8CAC" w14:textId="77777777" w:rsidR="00120259" w:rsidRDefault="005A40DA">
      <w:pPr>
        <w:pStyle w:val="Bibliography"/>
      </w:pPr>
      <w:r>
        <w:t>Shin, P., T. Sankey, M. Moore, and A. Thode. 2018. Evaluating Unmanned Aerial Vehicle Images for Estimating Forest Canopy Fuels in a Ponderosa Pine Stand. Remote Sensing 10:1266.</w:t>
      </w:r>
    </w:p>
    <w:p w14:paraId="03275690" w14:textId="77777777" w:rsidR="00120259" w:rsidRDefault="005A40DA">
      <w:pPr>
        <w:pStyle w:val="Bibliography"/>
      </w:pPr>
      <w:r>
        <w:t>Stephenson, N. 1998. Actual evapotranspiration and deficit: Biologically meaningful correlates of vegetation distribution across spatial scales. Journal of Biogeography 25:855–870.</w:t>
      </w:r>
    </w:p>
    <w:p w14:paraId="17308F02" w14:textId="77777777" w:rsidR="00120259" w:rsidRDefault="005A40DA">
      <w:pPr>
        <w:pStyle w:val="Bibliography"/>
      </w:pPr>
      <w:r>
        <w:t xml:space="preserve">USDAFS. 2019, February 11. Press Release: Survey finds 18 million trees died in California in 2018. </w:t>
      </w:r>
      <w:hyperlink r:id="rId23">
        <w:r>
          <w:rPr>
            <w:rStyle w:val="Hyperlink"/>
          </w:rPr>
          <w:t>https://www.fs.usda.gov/Internet/FSE_DOCUMENTS/FSEPRD609321.pdf</w:t>
        </w:r>
      </w:hyperlink>
      <w:r>
        <w:t>.</w:t>
      </w:r>
    </w:p>
    <w:p w14:paraId="3CEAF827" w14:textId="77777777" w:rsidR="00120259" w:rsidRDefault="005A40DA">
      <w:pPr>
        <w:pStyle w:val="Bibliography"/>
      </w:pPr>
      <w:r>
        <w:t>Vega, C., A. Hamrouni, S. El Mokhtari, J. Morel, J. Bock, J. P. Renaud, M. Bouvier, and S. Durrieu. 2014. PTrees: A point-based approach to forest tree extraction from lidar data. International Journal of Applied Earth Observation and Geoinformation 33:98–108.</w:t>
      </w:r>
    </w:p>
    <w:p w14:paraId="1D3EB208" w14:textId="77777777" w:rsidR="00120259" w:rsidRDefault="005A40DA">
      <w:pPr>
        <w:pStyle w:val="Bibliography"/>
      </w:pPr>
      <w:r>
        <w:t>Young, D. J. N., J. T. Stevens, J. M. Earles, J. Moore, A. Ellis, A. L. Jirka, and A. M. Latimer. 2017. Long-term climate and competition explain forest mortality patterns under extreme drought. Ecology Letters 20:78–86.</w:t>
      </w:r>
    </w:p>
    <w:p w14:paraId="0940A9C9" w14:textId="77777777" w:rsidR="00120259" w:rsidRDefault="005A40DA">
      <w:pPr>
        <w:pStyle w:val="Bibliography"/>
      </w:pPr>
      <w:r>
        <w:t>Zhang, W., J. Qi, P. Wan, H. Wang, D. Xie, X. Wang, and G. Yan. 2016. An Easy-to-Use Airborne LiDAR Data Filtering Method Based on Cloth Simulation. Remote Sensing 8:501.</w:t>
      </w:r>
    </w:p>
    <w:sectPr w:rsidR="0012025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Connie Millar" w:date="2019-04-04T17:03:00Z" w:initials="MC-">
    <w:p w14:paraId="4995A1F0" w14:textId="77777777" w:rsidR="004E00F4" w:rsidRDefault="004E00F4">
      <w:pPr>
        <w:pStyle w:val="CommentText"/>
      </w:pPr>
      <w:r>
        <w:rPr>
          <w:rStyle w:val="CommentReference"/>
        </w:rPr>
        <w:annotationRef/>
      </w:r>
      <w:r>
        <w:t>Some words seem missing or out of order here? I can’t figure what you are trying to indicate (I tried to reword – is that what you meant??)</w:t>
      </w:r>
    </w:p>
  </w:comment>
  <w:comment w:id="22" w:author="Connie Millar" w:date="2019-04-04T17:14:00Z" w:initials="MC-">
    <w:p w14:paraId="0C724198" w14:textId="77777777" w:rsidR="004E00F4" w:rsidRDefault="004E00F4">
      <w:pPr>
        <w:pStyle w:val="CommentText"/>
      </w:pPr>
      <w:r>
        <w:rPr>
          <w:rStyle w:val="CommentReference"/>
        </w:rPr>
        <w:annotationRef/>
      </w:r>
      <w:r>
        <w:t>As in the title, I can figure what the links are that you are implying here:</w:t>
      </w:r>
    </w:p>
    <w:p w14:paraId="164B09B0" w14:textId="77777777" w:rsidR="004E00F4" w:rsidRDefault="004E00F4">
      <w:pPr>
        <w:pStyle w:val="CommentText"/>
      </w:pPr>
      <w:r>
        <w:t>Link between climate conditions and severity of disturbance?</w:t>
      </w:r>
    </w:p>
    <w:p w14:paraId="57BF5185" w14:textId="77777777" w:rsidR="004E00F4" w:rsidRDefault="004E00F4">
      <w:pPr>
        <w:pStyle w:val="CommentText"/>
      </w:pPr>
      <w:r>
        <w:t>Link between climate conditions and water stress?</w:t>
      </w:r>
    </w:p>
    <w:p w14:paraId="61A73813" w14:textId="77777777" w:rsidR="004E00F4" w:rsidRDefault="004E00F4">
      <w:pPr>
        <w:pStyle w:val="CommentText"/>
      </w:pPr>
      <w:r>
        <w:t>Or is it linkages among all three as I tried to write?</w:t>
      </w:r>
    </w:p>
  </w:comment>
  <w:comment w:id="39" w:author="Connie Millar" w:date="2019-04-04T17:19:00Z" w:initials="MC-">
    <w:p w14:paraId="671F2C28" w14:textId="77777777" w:rsidR="004E00F4" w:rsidRDefault="004E00F4">
      <w:pPr>
        <w:pStyle w:val="CommentText"/>
      </w:pPr>
      <w:r>
        <w:rPr>
          <w:rStyle w:val="CommentReference"/>
        </w:rPr>
        <w:annotationRef/>
      </w:r>
      <w:r>
        <w:t>Mechanism for what?</w:t>
      </w:r>
    </w:p>
  </w:comment>
  <w:comment w:id="41" w:author="Connie Millar" w:date="2019-04-04T17:19:00Z" w:initials="MC-">
    <w:p w14:paraId="31EDF304" w14:textId="77777777" w:rsidR="004E00F4" w:rsidRDefault="004E00F4">
      <w:pPr>
        <w:pStyle w:val="CommentText"/>
      </w:pPr>
      <w:r>
        <w:rPr>
          <w:rStyle w:val="CommentReference"/>
        </w:rPr>
        <w:annotationRef/>
      </w:r>
      <w:r>
        <w:t>“Sierra” means mountain range</w:t>
      </w:r>
    </w:p>
  </w:comment>
  <w:comment w:id="43" w:author="Connie Millar" w:date="2019-04-04T17:20:00Z" w:initials="MC-">
    <w:p w14:paraId="1090BD4B" w14:textId="77777777" w:rsidR="004E00F4" w:rsidRDefault="004E00F4">
      <w:pPr>
        <w:pStyle w:val="CommentText"/>
      </w:pPr>
      <w:r>
        <w:rPr>
          <w:rStyle w:val="CommentReference"/>
        </w:rPr>
        <w:annotationRef/>
      </w:r>
      <w:r>
        <w:t>Kudos!</w:t>
      </w:r>
    </w:p>
  </w:comment>
  <w:comment w:id="53" w:author="Connie Millar" w:date="2019-04-04T17:22:00Z" w:initials="MC-">
    <w:p w14:paraId="1BBA9BBF" w14:textId="77777777" w:rsidR="004E00F4" w:rsidRDefault="004E00F4">
      <w:pPr>
        <w:pStyle w:val="CommentText"/>
      </w:pPr>
      <w:r>
        <w:rPr>
          <w:rStyle w:val="CommentReference"/>
        </w:rPr>
        <w:annotationRef/>
      </w:r>
      <w:r>
        <w:t>??</w:t>
      </w:r>
    </w:p>
  </w:comment>
  <w:comment w:id="57" w:author="Connie Millar" w:date="2019-04-04T17:23:00Z" w:initials="MC-">
    <w:p w14:paraId="60F5BC63" w14:textId="77777777" w:rsidR="004E00F4" w:rsidRDefault="004E00F4">
      <w:pPr>
        <w:pStyle w:val="CommentText"/>
      </w:pPr>
      <w:r>
        <w:rPr>
          <w:rStyle w:val="CommentReference"/>
        </w:rPr>
        <w:annotationRef/>
      </w:r>
      <w:r>
        <w:t>surrounding what? Each tree?</w:t>
      </w:r>
    </w:p>
  </w:comment>
  <w:comment w:id="91" w:author="Connie Millar" w:date="2019-04-04T17:32:00Z" w:initials="MC-">
    <w:p w14:paraId="617239B0" w14:textId="77777777" w:rsidR="004E00F4" w:rsidRDefault="004E00F4">
      <w:pPr>
        <w:pStyle w:val="CommentText"/>
      </w:pPr>
      <w:r>
        <w:rPr>
          <w:rStyle w:val="CommentReference"/>
        </w:rPr>
        <w:annotationRef/>
      </w:r>
      <w:r>
        <w:t>What is a normal condition?</w:t>
      </w:r>
    </w:p>
  </w:comment>
  <w:comment w:id="100" w:author="Connie Millar" w:date="2019-04-04T17:35:00Z" w:initials="MC-">
    <w:p w14:paraId="761BF4B1" w14:textId="77777777" w:rsidR="004E00F4" w:rsidRDefault="004E00F4">
      <w:pPr>
        <w:pStyle w:val="CommentText"/>
      </w:pPr>
      <w:r>
        <w:rPr>
          <w:rStyle w:val="CommentReference"/>
        </w:rPr>
        <w:annotationRef/>
      </w:r>
      <w:r>
        <w:t>More nuanced than what?</w:t>
      </w:r>
    </w:p>
  </w:comment>
  <w:comment w:id="106" w:author="Connie Millar" w:date="2019-04-04T17:37:00Z" w:initials="MC-">
    <w:p w14:paraId="59F96CCC" w14:textId="28979AED" w:rsidR="004E00F4" w:rsidRDefault="004E00F4">
      <w:pPr>
        <w:pStyle w:val="CommentText"/>
      </w:pPr>
      <w:r>
        <w:rPr>
          <w:rStyle w:val="CommentReference"/>
        </w:rPr>
        <w:annotationRef/>
      </w:r>
      <w:r>
        <w:t>I feel like this needs to be expanded. What are some of the complex links that require expensive equipment (isn’t it just lots of field human-power?)</w:t>
      </w:r>
    </w:p>
  </w:comment>
  <w:comment w:id="109" w:author="Connie Millar" w:date="2019-04-05T08:36:00Z" w:initials="MC-">
    <w:p w14:paraId="3B4B3AA3" w14:textId="27378730" w:rsidR="004E00F4" w:rsidRDefault="004E00F4">
      <w:pPr>
        <w:pStyle w:val="CommentText"/>
      </w:pPr>
      <w:r>
        <w:rPr>
          <w:rStyle w:val="CommentReference"/>
        </w:rPr>
        <w:annotationRef/>
      </w:r>
      <w:r>
        <w:t>I think you need a more descriptive word that “total,” which could be all the trees in California, or…? I suggest combining that word into Q1, so Q1 reads, “How do local and stand [or whatever descriptor – landscape?] host tree density and size…”</w:t>
      </w:r>
    </w:p>
  </w:comment>
  <w:comment w:id="127" w:author="Connie Millar [3]" w:date="2019-04-05T08:46:00Z" w:initials="MC-">
    <w:p w14:paraId="10196EEA" w14:textId="1068E7BD" w:rsidR="00866F83" w:rsidRDefault="00866F83">
      <w:pPr>
        <w:pStyle w:val="CommentText"/>
      </w:pPr>
      <w:r>
        <w:rPr>
          <w:rStyle w:val="CommentReference"/>
        </w:rPr>
        <w:annotationRef/>
      </w:r>
      <w:r>
        <w:t>Were these really just veg monitoring plots, not for beetle assessments?</w:t>
      </w:r>
    </w:p>
  </w:comment>
  <w:comment w:id="129" w:author="Connie Millar [4]" w:date="2019-04-05T08:51:00Z" w:initials="MC-">
    <w:p w14:paraId="4879BB2A" w14:textId="47C98CA3" w:rsidR="00866F83" w:rsidRDefault="00866F83">
      <w:pPr>
        <w:pStyle w:val="CommentText"/>
      </w:pPr>
      <w:r>
        <w:rPr>
          <w:rStyle w:val="CommentReference"/>
        </w:rPr>
        <w:annotationRef/>
      </w:r>
      <w:r>
        <w:t>Convert to meters</w:t>
      </w:r>
    </w:p>
  </w:comment>
  <w:comment w:id="128" w:author="Connie Millar [5]" w:date="2019-04-05T08:52:00Z" w:initials="MC-">
    <w:p w14:paraId="1A2522E8" w14:textId="58C39515" w:rsidR="00866F83" w:rsidRDefault="00866F83">
      <w:pPr>
        <w:pStyle w:val="CommentText"/>
      </w:pPr>
      <w:r>
        <w:rPr>
          <w:rStyle w:val="CommentReference"/>
        </w:rPr>
        <w:annotationRef/>
      </w:r>
      <w:r>
        <w:t xml:space="preserve">It would be nice to have a map showing the uninformed reader where the SN is, where the 3 NFs are, and points noted where the 36 sites, or at least the 3 elevation zones that contain them. </w:t>
      </w:r>
    </w:p>
  </w:comment>
  <w:comment w:id="130" w:author="Connie Millar [6]" w:date="2019-04-05T08:47:00Z" w:initials="MC-">
    <w:p w14:paraId="4EC53E84" w14:textId="22E30B98" w:rsidR="00866F83" w:rsidRDefault="00866F83">
      <w:pPr>
        <w:pStyle w:val="CommentText"/>
      </w:pPr>
      <w:r>
        <w:rPr>
          <w:rStyle w:val="CommentReference"/>
        </w:rPr>
        <w:annotationRef/>
      </w:r>
      <w:r>
        <w:t>To clarify that you aren’t talking about the drones here.</w:t>
      </w:r>
    </w:p>
  </w:comment>
  <w:comment w:id="146" w:author="Connie Millar [7]" w:date="2019-04-05T08:51:00Z" w:initials="MC-">
    <w:p w14:paraId="7AA96700" w14:textId="583A1D0F" w:rsidR="00866F83" w:rsidRDefault="00866F83">
      <w:pPr>
        <w:pStyle w:val="CommentText"/>
      </w:pPr>
      <w:r>
        <w:rPr>
          <w:rStyle w:val="CommentReference"/>
        </w:rPr>
        <w:annotationRef/>
      </w:r>
      <w:r>
        <w:t>Why was there this variability? +/- 4 hours around noon seems like a large variance??</w:t>
      </w:r>
    </w:p>
  </w:comment>
  <w:comment w:id="147" w:author="Connie Millar [8]" w:date="2019-04-05T08:57:00Z" w:initials="MC-">
    <w:p w14:paraId="1FE7B3FD" w14:textId="73C76E68" w:rsidR="002A45AF" w:rsidRDefault="002A45AF">
      <w:pPr>
        <w:pStyle w:val="CommentText"/>
      </w:pPr>
      <w:r>
        <w:rPr>
          <w:rStyle w:val="CommentReference"/>
        </w:rPr>
        <w:annotationRef/>
      </w:r>
      <w:r>
        <w:t>For the drone-uninitiated, perhaps a quick explanation of what conditions make it hard to maintain contact – i.e., do you have to survey less area when it is very hilly? Ravines? Water bodies? Birds conflicting??</w:t>
      </w:r>
    </w:p>
  </w:comment>
  <w:comment w:id="148" w:author="Connie Millar [9]" w:date="2019-04-05T08:59:00Z" w:initials="MC-">
    <w:p w14:paraId="44E38697" w14:textId="440F997A" w:rsidR="002A45AF" w:rsidRDefault="002A45AF">
      <w:pPr>
        <w:pStyle w:val="CommentText"/>
      </w:pPr>
      <w:r>
        <w:rPr>
          <w:rStyle w:val="CommentReference"/>
        </w:rPr>
        <w:annotationRef/>
      </w:r>
      <w:r>
        <w:t>What does this mean?</w:t>
      </w:r>
    </w:p>
  </w:comment>
  <w:comment w:id="154" w:author="Connie Millar [10]" w:date="2019-04-05T09:01:00Z" w:initials="MC-">
    <w:p w14:paraId="3C396D2F" w14:textId="542761A6" w:rsidR="002A45AF" w:rsidRDefault="002A45AF">
      <w:pPr>
        <w:pStyle w:val="CommentText"/>
      </w:pPr>
      <w:r>
        <w:rPr>
          <w:rStyle w:val="CommentReference"/>
        </w:rPr>
        <w:annotationRef/>
      </w:r>
      <w:r>
        <w:t>Could you put in parens a few reasons why you might not locate these – e.g., dense canopies, orange canvas X were lost, drone was lost…?</w:t>
      </w:r>
    </w:p>
  </w:comment>
  <w:comment w:id="158" w:author="Connie Millar [11]" w:date="2019-04-05T09:04:00Z" w:initials="MC-">
    <w:p w14:paraId="05DA03BC" w14:textId="62644CE5" w:rsidR="002A45AF" w:rsidRDefault="002A45AF">
      <w:pPr>
        <w:pStyle w:val="CommentText"/>
      </w:pPr>
      <w:r>
        <w:rPr>
          <w:rStyle w:val="CommentReference"/>
        </w:rPr>
        <w:annotationRef/>
      </w:r>
      <w:r>
        <w:t>Is this like a calibration exercise?</w:t>
      </w:r>
    </w:p>
  </w:comment>
  <w:comment w:id="162" w:author="Connie Millar [12]" w:date="2019-04-05T09:05:00Z" w:initials="MC-">
    <w:p w14:paraId="7EC154CE" w14:textId="0B0F79DE" w:rsidR="002A45AF" w:rsidRDefault="002A45AF">
      <w:pPr>
        <w:pStyle w:val="CommentText"/>
      </w:pPr>
      <w:r>
        <w:rPr>
          <w:rStyle w:val="CommentReference"/>
        </w:rPr>
        <w:annotationRef/>
      </w:r>
      <w:r>
        <w:t xml:space="preserve">Well, that’s quite a bit fewer than 100% What were the other dead trees and why did they die? </w:t>
      </w:r>
    </w:p>
  </w:comment>
  <w:comment w:id="201" w:author="Connie Millar [14]" w:date="2019-04-05T09:13:00Z" w:initials="MC-">
    <w:p w14:paraId="3A1E4AC6" w14:textId="0B9B316A" w:rsidR="00BA279E" w:rsidRDefault="00BA279E">
      <w:pPr>
        <w:pStyle w:val="CommentText"/>
      </w:pPr>
      <w:r>
        <w:rPr>
          <w:rStyle w:val="CommentReference"/>
        </w:rPr>
        <w:annotationRef/>
      </w:r>
      <w:r>
        <w:t>Tease apart from what?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95A1F0" w15:done="0"/>
  <w15:commentEx w15:paraId="61A73813" w15:done="0"/>
  <w15:commentEx w15:paraId="671F2C28" w15:done="0"/>
  <w15:commentEx w15:paraId="31EDF304" w15:done="0"/>
  <w15:commentEx w15:paraId="1090BD4B" w15:done="0"/>
  <w15:commentEx w15:paraId="1BBA9BBF" w15:done="0"/>
  <w15:commentEx w15:paraId="60F5BC63" w15:done="0"/>
  <w15:commentEx w15:paraId="617239B0" w15:done="0"/>
  <w15:commentEx w15:paraId="761BF4B1" w15:done="0"/>
  <w15:commentEx w15:paraId="59F96CCC" w15:done="0"/>
  <w15:commentEx w15:paraId="3B4B3AA3" w15:done="0"/>
  <w15:commentEx w15:paraId="10196EEA" w15:done="0"/>
  <w15:commentEx w15:paraId="4879BB2A" w15:done="0"/>
  <w15:commentEx w15:paraId="1A2522E8" w15:done="0"/>
  <w15:commentEx w15:paraId="4EC53E84" w15:done="0"/>
  <w15:commentEx w15:paraId="7AA96700" w15:done="0"/>
  <w15:commentEx w15:paraId="1FE7B3FD" w15:done="0"/>
  <w15:commentEx w15:paraId="44E38697" w15:done="0"/>
  <w15:commentEx w15:paraId="3C396D2F" w15:done="0"/>
  <w15:commentEx w15:paraId="05DA03BC" w15:done="0"/>
  <w15:commentEx w15:paraId="7EC154CE" w15:done="0"/>
  <w15:commentEx w15:paraId="3A1E4A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2033E1" w14:textId="77777777" w:rsidR="00870A6C" w:rsidRDefault="00870A6C">
      <w:pPr>
        <w:spacing w:after="0"/>
      </w:pPr>
      <w:r>
        <w:separator/>
      </w:r>
    </w:p>
  </w:endnote>
  <w:endnote w:type="continuationSeparator" w:id="0">
    <w:p w14:paraId="6EDEDECE" w14:textId="77777777" w:rsidR="00870A6C" w:rsidRDefault="00870A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78FE55" w14:textId="77777777" w:rsidR="00870A6C" w:rsidRDefault="00870A6C">
      <w:r>
        <w:separator/>
      </w:r>
    </w:p>
  </w:footnote>
  <w:footnote w:type="continuationSeparator" w:id="0">
    <w:p w14:paraId="779920DD" w14:textId="77777777" w:rsidR="00870A6C" w:rsidRDefault="00870A6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C2D3B27"/>
    <w:multiLevelType w:val="multilevel"/>
    <w:tmpl w:val="981C0E0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CD864A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40DB51E"/>
    <w:multiLevelType w:val="multilevel"/>
    <w:tmpl w:val="8DCEA71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46E273A0"/>
    <w:multiLevelType w:val="multilevel"/>
    <w:tmpl w:val="A95016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nie Millar">
    <w15:presenceInfo w15:providerId="AD" w15:userId="S-1-5-21-2443529608-3098792306-3041422421-278686"/>
  </w15:person>
  <w15:person w15:author="Millar, Connie -FS">
    <w15:presenceInfo w15:providerId="AD" w15:userId="S-1-5-21-2443529608-3098792306-3041422421-278686"/>
  </w15:person>
  <w15:person w15:author="Connie Millar [2]">
    <w15:presenceInfo w15:providerId="AD" w15:userId="S-1-5-21-2443529608-3098792306-3041422421-278686"/>
  </w15:person>
  <w15:person w15:author="Connie Millar [3]">
    <w15:presenceInfo w15:providerId="AD" w15:userId="S-1-5-21-2443529608-3098792306-3041422421-278686"/>
  </w15:person>
  <w15:person w15:author="Connie Millar [4]">
    <w15:presenceInfo w15:providerId="AD" w15:userId="S-1-5-21-2443529608-3098792306-3041422421-278686"/>
  </w15:person>
  <w15:person w15:author="Connie Millar [5]">
    <w15:presenceInfo w15:providerId="AD" w15:userId="S-1-5-21-2443529608-3098792306-3041422421-278686"/>
  </w15:person>
  <w15:person w15:author="Connie Millar [6]">
    <w15:presenceInfo w15:providerId="AD" w15:userId="S-1-5-21-2443529608-3098792306-3041422421-278686"/>
  </w15:person>
  <w15:person w15:author="Connie Millar [7]">
    <w15:presenceInfo w15:providerId="AD" w15:userId="S-1-5-21-2443529608-3098792306-3041422421-278686"/>
  </w15:person>
  <w15:person w15:author="Connie Millar [8]">
    <w15:presenceInfo w15:providerId="AD" w15:userId="S-1-5-21-2443529608-3098792306-3041422421-278686"/>
  </w15:person>
  <w15:person w15:author="Connie Millar [9]">
    <w15:presenceInfo w15:providerId="AD" w15:userId="S-1-5-21-2443529608-3098792306-3041422421-278686"/>
  </w15:person>
  <w15:person w15:author="Connie Millar [10]">
    <w15:presenceInfo w15:providerId="AD" w15:userId="S-1-5-21-2443529608-3098792306-3041422421-278686"/>
  </w15:person>
  <w15:person w15:author="Connie Millar [11]">
    <w15:presenceInfo w15:providerId="AD" w15:userId="S-1-5-21-2443529608-3098792306-3041422421-278686"/>
  </w15:person>
  <w15:person w15:author="Connie Millar [12]">
    <w15:presenceInfo w15:providerId="AD" w15:userId="S-1-5-21-2443529608-3098792306-3041422421-278686"/>
  </w15:person>
  <w15:person w15:author="Connie Millar [13]">
    <w15:presenceInfo w15:providerId="AD" w15:userId="S-1-5-21-2443529608-3098792306-3041422421-278686"/>
  </w15:person>
  <w15:person w15:author="Connie Millar [14]">
    <w15:presenceInfo w15:providerId="AD" w15:userId="S-1-5-21-2443529608-3098792306-3041422421-2786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590D07"/>
    <w:rsid w:val="00011C8B"/>
    <w:rsid w:val="00120259"/>
    <w:rsid w:val="002A45AF"/>
    <w:rsid w:val="003A2DC0"/>
    <w:rsid w:val="004E00F4"/>
    <w:rsid w:val="004E09AD"/>
    <w:rsid w:val="004E29B3"/>
    <w:rsid w:val="00590D07"/>
    <w:rsid w:val="005A40DA"/>
    <w:rsid w:val="00784D58"/>
    <w:rsid w:val="00866F83"/>
    <w:rsid w:val="008675B8"/>
    <w:rsid w:val="00870A6C"/>
    <w:rsid w:val="008D6863"/>
    <w:rsid w:val="0091519D"/>
    <w:rsid w:val="00A63BC3"/>
    <w:rsid w:val="00B86B75"/>
    <w:rsid w:val="00BA279E"/>
    <w:rsid w:val="00BC48D5"/>
    <w:rsid w:val="00C36279"/>
    <w:rsid w:val="00C70AF0"/>
    <w:rsid w:val="00CE14DB"/>
    <w:rsid w:val="00E10D17"/>
    <w:rsid w:val="00E315A3"/>
    <w:rsid w:val="00F648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6B671"/>
  <w15:docId w15:val="{A7A29653-A745-430E-91A8-BF57E51CB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5A40DA"/>
    <w:rPr>
      <w:sz w:val="16"/>
      <w:szCs w:val="16"/>
    </w:rPr>
  </w:style>
  <w:style w:type="paragraph" w:styleId="CommentText">
    <w:name w:val="annotation text"/>
    <w:basedOn w:val="Normal"/>
    <w:link w:val="CommentTextChar"/>
    <w:semiHidden/>
    <w:unhideWhenUsed/>
    <w:rsid w:val="005A40DA"/>
    <w:rPr>
      <w:sz w:val="20"/>
      <w:szCs w:val="20"/>
    </w:rPr>
  </w:style>
  <w:style w:type="character" w:customStyle="1" w:styleId="CommentTextChar">
    <w:name w:val="Comment Text Char"/>
    <w:basedOn w:val="DefaultParagraphFont"/>
    <w:link w:val="CommentText"/>
    <w:semiHidden/>
    <w:rsid w:val="005A40DA"/>
    <w:rPr>
      <w:sz w:val="20"/>
      <w:szCs w:val="20"/>
    </w:rPr>
  </w:style>
  <w:style w:type="paragraph" w:styleId="CommentSubject">
    <w:name w:val="annotation subject"/>
    <w:basedOn w:val="CommentText"/>
    <w:next w:val="CommentText"/>
    <w:link w:val="CommentSubjectChar"/>
    <w:semiHidden/>
    <w:unhideWhenUsed/>
    <w:rsid w:val="005A40DA"/>
    <w:rPr>
      <w:b/>
      <w:bCs/>
    </w:rPr>
  </w:style>
  <w:style w:type="character" w:customStyle="1" w:styleId="CommentSubjectChar">
    <w:name w:val="Comment Subject Char"/>
    <w:basedOn w:val="CommentTextChar"/>
    <w:link w:val="CommentSubject"/>
    <w:semiHidden/>
    <w:rsid w:val="005A40DA"/>
    <w:rPr>
      <w:b/>
      <w:bCs/>
      <w:sz w:val="20"/>
      <w:szCs w:val="20"/>
    </w:rPr>
  </w:style>
  <w:style w:type="paragraph" w:styleId="BalloonText">
    <w:name w:val="Balloon Text"/>
    <w:basedOn w:val="Normal"/>
    <w:link w:val="BalloonTextChar"/>
    <w:semiHidden/>
    <w:unhideWhenUsed/>
    <w:rsid w:val="005A40DA"/>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5A40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itunes.apple.com/us/app/map-pilot-for-dji/id1014765000?mt=8" TargetMode="Externa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dji.com/matrice100/inf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fs.usda.gov/Internet/FSE_DOCUMENTS/FSEPRD609321.pdf" TargetMode="External"/><Relationship Id="rId10" Type="http://schemas.openxmlformats.org/officeDocument/2006/relationships/image" Target="media/image2.png"/><Relationship Id="rId19" Type="http://schemas.openxmlformats.org/officeDocument/2006/relationships/hyperlink" Target="https://www.dji.com/zenmuse-x3/info"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support.micasense.com/hc/en-us/articles/215261448-RedEdge-User-Manual-PDF-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TotalTime>
  <Pages>26</Pages>
  <Words>7881</Words>
  <Characters>44923</Characters>
  <Application>Microsoft Office Word</Application>
  <DocSecurity>0</DocSecurity>
  <Lines>374</Lines>
  <Paragraphs>105</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Effect of local host density and size forest insect severity depends on climatic</vt:lpstr>
      <vt:lpstr>    Abstract</vt:lpstr>
      <vt:lpstr>    Introduction</vt:lpstr>
      <vt:lpstr>    Methods</vt:lpstr>
      <vt:lpstr>        Study system and field measurements</vt:lpstr>
      <vt:lpstr>        Instrumentation</vt:lpstr>
      <vt:lpstr>        Flight protocol</vt:lpstr>
      <vt:lpstr>        Structure from motion/Photogrammetric processing</vt:lpstr>
      <vt:lpstr>        Creating canopy height models</vt:lpstr>
      <vt:lpstr>        Tree detection</vt:lpstr>
      <vt:lpstr>        Map ground data</vt:lpstr>
      <vt:lpstr>        Correspondence of automatic tree detection with ground data</vt:lpstr>
      <vt:lpstr>        Segmentation of crowns</vt:lpstr>
      <vt:lpstr>        Classification of trees </vt:lpstr>
      <vt:lpstr>        Allometric scaling of height to basal area</vt:lpstr>
      <vt:lpstr>        Note on assumptions about dead trees</vt:lpstr>
      <vt:lpstr>        Rasterizing individual tree data</vt:lpstr>
      <vt:lpstr>        Environmental data</vt:lpstr>
      <vt:lpstr>        Statistical model</vt:lpstr>
      <vt:lpstr>        Software and data availability</vt:lpstr>
      <vt:lpstr>    Results</vt:lpstr>
      <vt:lpstr>        Tree detection</vt:lpstr>
      <vt:lpstr>        Effect of local structure and regional climate on western pine beetle severity</vt:lpstr>
      <vt:lpstr>        Spatial effects</vt:lpstr>
      <vt:lpstr>        Closer spacing between potential host trees facilitates dispersal</vt:lpstr>
      <vt:lpstr>        Host preference for large trees</vt:lpstr>
      <vt:lpstr>        Denser forests augment pheromone communication</vt:lpstr>
      <vt:lpstr>        Tree crowding leads to greater average water stress per tree</vt:lpstr>
      <vt:lpstr>        Interaction between host density and host size</vt:lpstr>
      <vt:lpstr>        Interaction between all tree density and all tree size</vt:lpstr>
      <vt:lpstr>        Implications of forest structure/regional climate interactions</vt:lpstr>
      <vt:lpstr>        Similarities and differences with Fettig et al. (2019)</vt:lpstr>
      <vt:lpstr>        Broader context around field plots</vt:lpstr>
      <vt:lpstr>        Implications for future forest structure</vt:lpstr>
      <vt:lpstr>        Spatial effect</vt:lpstr>
      <vt:lpstr>        Future spatial directions (will cut this; here for now so I can write it down el</vt:lpstr>
      <vt:lpstr>        Important considerations</vt:lpstr>
      <vt:lpstr>        Room for improvement</vt:lpstr>
      <vt:lpstr>    References</vt:lpstr>
    </vt:vector>
  </TitlesOfParts>
  <Company>U. S. Forest Service</Company>
  <LinksUpToDate>false</LinksUpToDate>
  <CharactersWithSpaces>52699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Millar, Connie -FS</dc:creator>
  <cp:lastModifiedBy>Millar, Connie -FS</cp:lastModifiedBy>
  <cp:revision>6</cp:revision>
  <dcterms:created xsi:type="dcterms:W3CDTF">2019-04-04T23:55:00Z</dcterms:created>
  <dcterms:modified xsi:type="dcterms:W3CDTF">2019-04-05T16:21:00Z</dcterms:modified>
</cp:coreProperties>
</file>